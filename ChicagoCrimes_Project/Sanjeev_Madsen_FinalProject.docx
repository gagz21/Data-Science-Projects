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654463" w14:textId="37C1172A" w:rsidR="00926CFE" w:rsidRDefault="000C3659" w:rsidP="000C3659">
      <w:pPr>
        <w:jc w:val="right"/>
        <w:rPr>
          <w:ins w:id="0" w:author="David F Madsen" w:date="2019-06-06T19:55:00Z"/>
          <w:rFonts w:eastAsiaTheme="minorHAnsi"/>
        </w:rPr>
      </w:pPr>
      <w:ins w:id="1" w:author="David F Madsen" w:date="2019-06-06T19:55:00Z">
        <w:r>
          <w:rPr>
            <w:rFonts w:eastAsiaTheme="minorHAnsi"/>
          </w:rPr>
          <w:t>Gayathri Sanjeev</w:t>
        </w:r>
      </w:ins>
    </w:p>
    <w:p w14:paraId="05A28426" w14:textId="0E780EF8" w:rsidR="000C3659" w:rsidRDefault="000C3659" w:rsidP="000C3659">
      <w:pPr>
        <w:jc w:val="right"/>
        <w:rPr>
          <w:ins w:id="2" w:author="David F Madsen" w:date="2019-06-06T19:55:00Z"/>
          <w:rFonts w:eastAsiaTheme="minorHAnsi"/>
        </w:rPr>
      </w:pPr>
      <w:ins w:id="3" w:author="David F Madsen" w:date="2019-06-06T19:55:00Z">
        <w:r>
          <w:rPr>
            <w:rFonts w:eastAsiaTheme="minorHAnsi"/>
          </w:rPr>
          <w:t>David Madsen</w:t>
        </w:r>
      </w:ins>
    </w:p>
    <w:p w14:paraId="2EE2F61E" w14:textId="6531236E" w:rsidR="000C3659" w:rsidRDefault="000C3659" w:rsidP="000C3659">
      <w:pPr>
        <w:jc w:val="right"/>
        <w:rPr>
          <w:ins w:id="4" w:author="David F Madsen" w:date="2019-06-06T19:55:00Z"/>
          <w:rFonts w:eastAsiaTheme="minorHAnsi"/>
        </w:rPr>
      </w:pPr>
      <w:ins w:id="5" w:author="David F Madsen" w:date="2019-06-06T19:55:00Z">
        <w:r>
          <w:rPr>
            <w:rFonts w:eastAsiaTheme="minorHAnsi"/>
          </w:rPr>
          <w:t>IST 652</w:t>
        </w:r>
      </w:ins>
    </w:p>
    <w:p w14:paraId="292918A4" w14:textId="1C4357E6" w:rsidR="000C3659" w:rsidRDefault="000C3659" w:rsidP="000C3659">
      <w:pPr>
        <w:jc w:val="right"/>
        <w:rPr>
          <w:ins w:id="6" w:author="David F Madsen" w:date="2019-06-06T19:55:00Z"/>
          <w:rFonts w:eastAsiaTheme="minorHAnsi"/>
        </w:rPr>
      </w:pPr>
      <w:ins w:id="7" w:author="David F Madsen" w:date="2019-06-06T19:55:00Z">
        <w:r>
          <w:rPr>
            <w:rFonts w:eastAsiaTheme="minorHAnsi"/>
          </w:rPr>
          <w:t>Final Project Report</w:t>
        </w:r>
      </w:ins>
    </w:p>
    <w:p w14:paraId="5E8FC0C9" w14:textId="2E431F4F" w:rsidR="000C3659" w:rsidRDefault="000C3659" w:rsidP="000C3659">
      <w:pPr>
        <w:pStyle w:val="Title"/>
        <w:rPr>
          <w:ins w:id="8" w:author="David F Madsen" w:date="2019-06-06T19:55:00Z"/>
          <w:rFonts w:eastAsiaTheme="minorHAnsi"/>
        </w:rPr>
      </w:pPr>
      <w:ins w:id="9" w:author="David F Madsen" w:date="2019-06-06T19:55:00Z">
        <w:r>
          <w:rPr>
            <w:rFonts w:eastAsiaTheme="minorHAnsi"/>
          </w:rPr>
          <w:t>Chicago Crime</w:t>
        </w:r>
      </w:ins>
    </w:p>
    <w:p w14:paraId="6014E0F4" w14:textId="31259333" w:rsidR="000C3659" w:rsidRPr="000C3659" w:rsidRDefault="000C3659">
      <w:pPr>
        <w:pStyle w:val="Subtitle"/>
        <w:rPr>
          <w:ins w:id="10" w:author="David F Madsen" w:date="2019-06-06T19:55:00Z"/>
        </w:rPr>
        <w:pPrChange w:id="11" w:author="David F Madsen" w:date="2019-06-06T19:55:00Z">
          <w:pPr/>
        </w:pPrChange>
      </w:pPr>
      <w:ins w:id="12" w:author="David F Madsen" w:date="2019-06-06T19:55:00Z">
        <w:r>
          <w:t>Location and Weather Analysis</w:t>
        </w:r>
      </w:ins>
    </w:p>
    <w:p w14:paraId="33C8247A" w14:textId="74EB0013" w:rsidR="3CB7BA96" w:rsidRDefault="3CB7BA96">
      <w:pPr>
        <w:pStyle w:val="Heading1"/>
        <w:rPr>
          <w:ins w:id="13" w:author="Gayathri D Sanjeev" w:date="2019-06-07T09:26:00Z"/>
          <w:rFonts w:eastAsiaTheme="minorEastAsia"/>
          <w:rPrChange w:id="14" w:author="Gayathri D Sanjeev" w:date="2019-06-07T09:26:00Z">
            <w:rPr>
              <w:ins w:id="15" w:author="Gayathri D Sanjeev" w:date="2019-06-07T09:26:00Z"/>
            </w:rPr>
          </w:rPrChange>
        </w:rPr>
        <w:pPrChange w:id="16" w:author="Gayathri D Sanjeev" w:date="2019-06-07T09:26:00Z">
          <w:pPr/>
        </w:pPrChange>
      </w:pPr>
    </w:p>
    <w:p w14:paraId="5620806A" w14:textId="1B66B61D" w:rsidR="00E85C6B" w:rsidRPr="003565F3" w:rsidRDefault="003609FE" w:rsidP="00E85C6B">
      <w:pPr>
        <w:pStyle w:val="Heading1"/>
        <w:rPr>
          <w:ins w:id="17" w:author="Gayathri D Sanjeev" w:date="2019-06-07T09:26:00Z"/>
        </w:rPr>
      </w:pPr>
      <w:r w:rsidRPr="43A1BDB1">
        <w:rPr>
          <w:rFonts w:eastAsiaTheme="minorEastAsia"/>
          <w:rPrChange w:id="18" w:author="Gayathri D Sanjeev" w:date="2019-06-07T11:54:00Z">
            <w:rPr/>
          </w:rPrChange>
        </w:rPr>
        <w:t>I</w:t>
      </w:r>
      <w:r w:rsidRPr="43A1BDB1">
        <w:t>ntroduction</w:t>
      </w:r>
      <w:del w:id="19" w:author="David F Madsen" w:date="2019-06-06T16:37:00Z">
        <w:r w:rsidRPr="003565F3" w:rsidDel="00756DAD">
          <w:rPr>
            <w:rFonts w:cstheme="majorHAnsi"/>
            <w:rPrChange w:id="20" w:author="Gayathri D Sanjeev" w:date="2019-06-07T11:54:00Z">
              <w:rPr/>
            </w:rPrChange>
          </w:rPr>
          <w:delText>:</w:delText>
        </w:r>
      </w:del>
    </w:p>
    <w:p w14:paraId="0F78DAAB" w14:textId="0ADDF381" w:rsidR="43A1BDB1" w:rsidRDefault="43A1BDB1"/>
    <w:p w14:paraId="37EB517A" w14:textId="37FEF21D" w:rsidR="003609FE" w:rsidRDefault="003609FE" w:rsidP="007774F3">
      <w:pPr>
        <w:rPr>
          <w:ins w:id="21" w:author="Gayathri D Sanjeev" w:date="2019-06-07T09:26:00Z"/>
          <w:shd w:val="clear" w:color="auto" w:fill="FFFFFF"/>
        </w:rPr>
      </w:pPr>
      <w:del w:id="22" w:author="Gayathri D Sanjeev" w:date="2019-06-07T09:27:00Z">
        <w:r>
          <w:rPr>
            <w:shd w:val="clear" w:color="auto" w:fill="FFFFFF"/>
          </w:rPr>
          <w:delText>Crime in Chicago has been tracked by the Chicago Police Department’s Bureau of Records since the beginning of the 20th century. The city’s overall crime rate, especially the violent crime rate, is substantially higher than the US average. Chicago was responsible for nearly half of 2016’s increase in homicides in the US, though national crime rates stayed near historic lows. As of 2017, Chicago’s homicide rate is significantly higher when compared to the larger American cities of New York and Los Angeles, but lower when compared to smaller American cities. The reason for the violence, which is localized to some areas of the city, including change in police tactics or increase in gang rivalry</w:delText>
        </w:r>
      </w:del>
      <w:del w:id="23" w:author="Gayathri D Sanjeev" w:date="2019-06-07T09:26:00Z">
        <w:r>
          <w:rPr>
            <w:shd w:val="clear" w:color="auto" w:fill="FFFFFF"/>
          </w:rPr>
          <w:delText xml:space="preserve">, </w:delText>
        </w:r>
      </w:del>
      <w:del w:id="24" w:author="Gayathri D Sanjeev" w:date="2019-06-07T09:27:00Z">
        <w:r>
          <w:rPr>
            <w:shd w:val="clear" w:color="auto" w:fill="FFFFFF"/>
          </w:rPr>
          <w:delText>remain</w:delText>
        </w:r>
        <w:r w:rsidR="00316D4A">
          <w:rPr>
            <w:shd w:val="clear" w:color="auto" w:fill="FFFFFF"/>
          </w:rPr>
          <w:delText xml:space="preserve"> </w:delText>
        </w:r>
        <w:r w:rsidDel="0C44A704">
          <w:rPr>
            <w:shd w:val="clear" w:color="auto" w:fill="FFFFFF"/>
          </w:rPr>
          <w:delText>unclear</w:delText>
        </w:r>
      </w:del>
      <w:ins w:id="25" w:author="Gayathri D Sanjeev" w:date="2019-06-07T09:27:00Z">
        <w:r w:rsidR="0C44A704">
          <w:t xml:space="preserve">Crime in Chicago has been tracked by the Chicago Police Department’s Bureau of Records since the beginning of the 20th century. The city’s overall crime rate, especially the violent crime rate, is substantially higher than the US average. Chicago was responsible for nearly half of 2016’s increase in homicides in the US, though national crime rates stayed near historic lows. As of 2017, Chicago’s homicide rate is significantly higher when compared to the larger American cities of New York and Los Angeles, but lower when compared to smaller American cities. The reason for the violence, which is localized to some areas of the city, including change in police tactics or increase in gang rivalry remain unclear. </w:t>
        </w:r>
        <w:r w:rsidR="00316D4A">
          <w:rPr>
            <w:shd w:val="clear" w:color="auto" w:fill="FFFFFF"/>
          </w:rPr>
          <w:t>(</w:t>
        </w:r>
      </w:ins>
      <w:ins w:id="26" w:author="Gayathri D Sanjeev" w:date="2019-06-07T11:53:00Z">
        <w:r w:rsidR="00673619" w:rsidRPr="00673619">
          <w:rPr>
            <w:rPrChange w:id="27" w:author="Gayathri D Sanjeev" w:date="2019-06-07T11:53:00Z">
              <w:rPr>
                <w:rStyle w:val="Hyperlink"/>
              </w:rPr>
            </w:rPrChange>
          </w:rPr>
          <w:t>https://en.wikipedia.org/wiki/Crime_in_Chicago</w:t>
        </w:r>
      </w:ins>
      <w:ins w:id="28" w:author="Gayathri D Sanjeev" w:date="2019-06-07T09:27:00Z">
        <w:r w:rsidR="00316D4A">
          <w:rPr>
            <w:shd w:val="clear" w:color="auto" w:fill="FFFFFF"/>
          </w:rPr>
          <w:t>)</w:t>
        </w:r>
      </w:ins>
    </w:p>
    <w:p w14:paraId="7052B8AA" w14:textId="6EA42985" w:rsidR="3CB7BA96" w:rsidRDefault="3CB7BA96"/>
    <w:p w14:paraId="35934148" w14:textId="521F5B00" w:rsidR="003609FE" w:rsidDel="00756DAD" w:rsidRDefault="003609FE">
      <w:pPr>
        <w:pStyle w:val="Heading1"/>
        <w:rPr>
          <w:del w:id="29" w:author="David F Madsen" w:date="2019-06-06T16:38:00Z"/>
          <w:shd w:val="clear" w:color="auto" w:fill="FFFFFF"/>
        </w:rPr>
        <w:pPrChange w:id="30" w:author="David F Madsen" w:date="2019-06-06T17:20:00Z">
          <w:pPr>
            <w:pStyle w:val="Subtitle"/>
          </w:pPr>
        </w:pPrChange>
      </w:pPr>
    </w:p>
    <w:p w14:paraId="79BC19A5" w14:textId="77777777" w:rsidR="00E85C6B" w:rsidRPr="00E85C6B" w:rsidRDefault="003609FE" w:rsidP="00E85C6B">
      <w:pPr>
        <w:pStyle w:val="Heading1"/>
        <w:rPr>
          <w:ins w:id="31" w:author="Gayathri D Sanjeev" w:date="2019-06-07T09:26:00Z"/>
        </w:rPr>
      </w:pPr>
      <w:r w:rsidRPr="00756DAD">
        <w:rPr>
          <w:rPrChange w:id="32" w:author="David F Madsen" w:date="2019-06-06T16:39:00Z">
            <w:rPr>
              <w:b/>
              <w:bCs/>
              <w:color w:val="000000"/>
              <w:sz w:val="30"/>
              <w:szCs w:val="30"/>
            </w:rPr>
          </w:rPrChange>
        </w:rPr>
        <w:t>Project Overview</w:t>
      </w:r>
    </w:p>
    <w:p w14:paraId="439847FA" w14:textId="6EA42985" w:rsidR="3CB7BA96" w:rsidRDefault="3CB7BA96"/>
    <w:p w14:paraId="4030D5AA" w14:textId="7ED8609B" w:rsidR="003609FE" w:rsidRPr="003565F3" w:rsidRDefault="003609FE" w:rsidP="007774F3">
      <w:pPr>
        <w:rPr>
          <w:shd w:val="clear" w:color="auto" w:fill="FFFFFF"/>
          <w:rPrChange w:id="33" w:author="Gayathri D Sanjeev" w:date="2019-06-07T11:54:00Z">
            <w:rPr/>
          </w:rPrChange>
        </w:rPr>
      </w:pPr>
      <w:r w:rsidRPr="003565F3">
        <w:rPr>
          <w:shd w:val="clear" w:color="auto" w:fill="FFFFFF"/>
          <w:rPrChange w:id="34" w:author="Gayathri D Sanjeev" w:date="2019-06-07T11:54:00Z">
            <w:rPr/>
          </w:rPrChange>
        </w:rPr>
        <w:t>Crime is a social phenomenon as old as societies themselves, and although there will never be a free society from crime - just because it would need everyone in that society to think and act in the same way - societies always look for a way to minimize it and prevent it. In the modern United States history, crime rates increased after World War II, peaking from the 1970s to the early 1990s. Violent crime nearly quadrupled between 1960 and its peak in 1991. Property crime more than doubled over the same period. Since the 1990s, however, crime in the United States has declined steadily.</w:t>
      </w:r>
      <w:ins w:id="35" w:author="Gayathri D Sanjeev" w:date="2019-06-07T09:32:00Z">
        <w:r w:rsidR="00C51001" w:rsidRPr="003565F3">
          <w:rPr>
            <w:shd w:val="clear" w:color="auto" w:fill="FFFFFF"/>
            <w:rPrChange w:id="36" w:author="Gayathri D Sanjeev" w:date="2019-06-07T11:54:00Z">
              <w:rPr/>
            </w:rPrChange>
          </w:rPr>
          <w:t xml:space="preserve"> (</w:t>
        </w:r>
      </w:ins>
      <w:ins w:id="37" w:author="Gayathri D Sanjeev" w:date="2019-06-07T11:53:00Z">
        <w:r w:rsidR="00673619" w:rsidRPr="003565F3">
          <w:rPr>
            <w:shd w:val="clear" w:color="auto" w:fill="FFFFFF"/>
            <w:rPrChange w:id="38" w:author="Gayathri D Sanjeev" w:date="2019-06-07T11:54:00Z">
              <w:rPr>
                <w:rStyle w:val="Hyperlink"/>
              </w:rPr>
            </w:rPrChange>
          </w:rPr>
          <w:t>https://en.wikipedia.org/wiki/Crime_in_the_United_States</w:t>
        </w:r>
      </w:ins>
      <w:ins w:id="39" w:author="Gayathri D Sanjeev" w:date="2019-06-07T09:32:00Z">
        <w:r w:rsidR="00C51001" w:rsidRPr="003565F3">
          <w:rPr>
            <w:shd w:val="clear" w:color="auto" w:fill="FFFFFF"/>
            <w:rPrChange w:id="40" w:author="Gayathri D Sanjeev" w:date="2019-06-07T11:54:00Z">
              <w:rPr/>
            </w:rPrChange>
          </w:rPr>
          <w:t>)</w:t>
        </w:r>
      </w:ins>
      <w:r w:rsidRPr="003565F3">
        <w:rPr>
          <w:shd w:val="clear" w:color="auto" w:fill="FFFFFF"/>
          <w:rPrChange w:id="41" w:author="Gayathri D Sanjeev" w:date="2019-06-07T11:54:00Z">
            <w:rPr/>
          </w:rPrChange>
        </w:rPr>
        <w:t xml:space="preserve"> Until recently</w:t>
      </w:r>
      <w:ins w:id="42" w:author="David F Madsen" w:date="2019-06-06T16:37:00Z">
        <w:r w:rsidR="00756DAD" w:rsidRPr="003565F3">
          <w:rPr>
            <w:shd w:val="clear" w:color="auto" w:fill="FFFFFF"/>
            <w:rPrChange w:id="43" w:author="Gayathri D Sanjeev" w:date="2019-06-07T11:54:00Z">
              <w:rPr/>
            </w:rPrChange>
          </w:rPr>
          <w:t>,</w:t>
        </w:r>
      </w:ins>
      <w:r w:rsidRPr="003565F3">
        <w:rPr>
          <w:shd w:val="clear" w:color="auto" w:fill="FFFFFF"/>
          <w:rPrChange w:id="44" w:author="Gayathri D Sanjeev" w:date="2019-06-07T11:54:00Z">
            <w:rPr/>
          </w:rPrChange>
        </w:rPr>
        <w:t xml:space="preserve"> crime prevention was studied based on strict behavioral and social methods, but the recent developments in Data Analysis have allowed a more quantitative approach in the subject. We will explore a dataset of nearly </w:t>
      </w:r>
      <w:ins w:id="45" w:author="Gayathri D Sanjeev" w:date="2019-06-07T09:32:00Z">
        <w:r w:rsidR="00C51001" w:rsidRPr="003565F3">
          <w:rPr>
            <w:shd w:val="clear" w:color="auto" w:fill="FFFFFF"/>
            <w:rPrChange w:id="46" w:author="Gayathri D Sanjeev" w:date="2019-06-07T11:54:00Z">
              <w:rPr/>
            </w:rPrChange>
          </w:rPr>
          <w:t>17</w:t>
        </w:r>
      </w:ins>
      <w:del w:id="47" w:author="Gayathri D Sanjeev" w:date="2019-06-07T09:32:00Z">
        <w:r w:rsidRPr="003565F3" w:rsidDel="00C51001">
          <w:rPr>
            <w:shd w:val="clear" w:color="auto" w:fill="FFFFFF"/>
            <w:rPrChange w:id="48" w:author="Gayathri D Sanjeev" w:date="2019-06-07T11:54:00Z">
              <w:rPr/>
            </w:rPrChange>
          </w:rPr>
          <w:delText>9</w:delText>
        </w:r>
      </w:del>
      <w:r w:rsidRPr="003565F3">
        <w:rPr>
          <w:shd w:val="clear" w:color="auto" w:fill="FFFFFF"/>
          <w:rPrChange w:id="49" w:author="Gayathri D Sanjeev" w:date="2019-06-07T11:54:00Z">
            <w:rPr/>
          </w:rPrChange>
        </w:rPr>
        <w:t xml:space="preserve"> years of crime reports from across all of Chicago’s </w:t>
      </w:r>
      <w:r w:rsidRPr="003565F3">
        <w:rPr>
          <w:shd w:val="clear" w:color="auto" w:fill="FFFFFF"/>
          <w:rPrChange w:id="50" w:author="Gayathri D Sanjeev" w:date="2019-06-07T11:54:00Z">
            <w:rPr/>
          </w:rPrChange>
        </w:rPr>
        <w:lastRenderedPageBreak/>
        <w:t xml:space="preserve">neighborhoods, and we will create a model that predicts the primary category of crime that occurred, given the location description code and </w:t>
      </w:r>
      <w:commentRangeStart w:id="51"/>
      <w:del w:id="52" w:author="Gayathri D Sanjeev" w:date="2019-06-07T09:32:00Z">
        <w:r w:rsidRPr="003565F3" w:rsidDel="00C51001">
          <w:rPr>
            <w:shd w:val="clear" w:color="auto" w:fill="FFFFFF"/>
            <w:rPrChange w:id="53" w:author="Gayathri D Sanjeev" w:date="2019-06-07T11:54:00Z">
              <w:rPr/>
            </w:rPrChange>
          </w:rPr>
          <w:delText>location</w:delText>
        </w:r>
        <w:commentRangeEnd w:id="51"/>
        <w:r w:rsidR="00756DAD" w:rsidRPr="003565F3" w:rsidDel="00C51001">
          <w:rPr>
            <w:shd w:val="clear" w:color="auto" w:fill="FFFFFF"/>
            <w:rPrChange w:id="54" w:author="Gayathri D Sanjeev" w:date="2019-06-07T11:54:00Z">
              <w:rPr>
                <w:rStyle w:val="CommentReference"/>
                <w:rFonts w:asciiTheme="minorHAnsi" w:eastAsiaTheme="minorHAnsi" w:hAnsiTheme="minorHAnsi" w:cstheme="minorBidi"/>
                <w:lang w:eastAsia="en-US"/>
              </w:rPr>
            </w:rPrChange>
          </w:rPr>
          <w:commentReference w:id="51"/>
        </w:r>
      </w:del>
      <w:ins w:id="55" w:author="Gayathri D Sanjeev" w:date="2019-06-07T09:32:00Z">
        <w:r w:rsidR="00C51001" w:rsidRPr="003565F3">
          <w:rPr>
            <w:shd w:val="clear" w:color="auto" w:fill="FFFFFF"/>
            <w:rPrChange w:id="56" w:author="Gayathri D Sanjeev" w:date="2019-06-07T11:54:00Z">
              <w:rPr/>
            </w:rPrChange>
          </w:rPr>
          <w:t>beat</w:t>
        </w:r>
      </w:ins>
      <w:r w:rsidRPr="003565F3">
        <w:rPr>
          <w:shd w:val="clear" w:color="auto" w:fill="FFFFFF"/>
          <w:rPrChange w:id="57" w:author="Gayathri D Sanjeev" w:date="2019-06-07T11:54:00Z">
            <w:rPr/>
          </w:rPrChange>
        </w:rPr>
        <w:t>.</w:t>
      </w:r>
    </w:p>
    <w:p w14:paraId="45C66BA0" w14:textId="14049BD7" w:rsidR="7CB38899" w:rsidRDefault="7CB38899">
      <w:pPr>
        <w:pStyle w:val="Heading1"/>
        <w:rPr>
          <w:ins w:id="58" w:author="Gayathri D Sanjeev" w:date="2019-06-07T09:26:00Z"/>
          <w:lang w:eastAsia="en-US"/>
          <w:rPrChange w:id="59" w:author="Gayathri D Sanjeev" w:date="2019-06-07T09:26:00Z">
            <w:rPr>
              <w:ins w:id="60" w:author="Gayathri D Sanjeev" w:date="2019-06-07T09:26:00Z"/>
            </w:rPr>
          </w:rPrChange>
        </w:rPr>
        <w:pPrChange w:id="61" w:author="Gayathri D Sanjeev" w:date="2019-06-07T09:26:00Z">
          <w:pPr/>
        </w:pPrChange>
      </w:pPr>
    </w:p>
    <w:p w14:paraId="2E62B2FA" w14:textId="79815849" w:rsidR="00E85C6B" w:rsidRPr="00E85C6B" w:rsidRDefault="005C4E3B" w:rsidP="00E85C6B">
      <w:pPr>
        <w:pStyle w:val="Heading1"/>
        <w:rPr>
          <w:ins w:id="62" w:author="Gayathri D Sanjeev" w:date="2019-06-07T09:26:00Z"/>
          <w:lang w:eastAsia="en-US"/>
        </w:rPr>
      </w:pPr>
      <w:r w:rsidRPr="005C4E3B">
        <w:rPr>
          <w:lang w:eastAsia="en-US"/>
        </w:rPr>
        <w:t>Data &amp; Data Source</w:t>
      </w:r>
      <w:del w:id="63" w:author="David F Madsen" w:date="2019-06-06T16:40:00Z">
        <w:r w:rsidRPr="005C4E3B" w:rsidDel="00756DAD">
          <w:rPr>
            <w:lang w:eastAsia="en-US"/>
          </w:rPr>
          <w:delText>:</w:delText>
        </w:r>
      </w:del>
    </w:p>
    <w:p w14:paraId="328CB1EE" w14:textId="14049BD7" w:rsidR="7CB38899" w:rsidRDefault="7CB38899"/>
    <w:p w14:paraId="7224E725" w14:textId="7D39A291" w:rsidR="00FA3B60" w:rsidRPr="00FA3B60" w:rsidRDefault="005C4E3B" w:rsidP="00FA3B60">
      <w:pPr>
        <w:rPr>
          <w:ins w:id="64" w:author="Gayathri D Sanjeev" w:date="2019-06-07T09:26:00Z"/>
          <w:shd w:val="clear" w:color="auto" w:fill="FFFFFF"/>
        </w:rPr>
      </w:pPr>
      <w:r w:rsidRPr="003565F3">
        <w:rPr>
          <w:shd w:val="clear" w:color="auto" w:fill="FFFFFF"/>
          <w:rPrChange w:id="65" w:author="Gayathri D Sanjeev" w:date="2019-06-07T11:54:00Z">
            <w:rPr/>
          </w:rPrChange>
        </w:rPr>
        <w:t xml:space="preserve">This dataset reflects reported incidents of crime (except for murders where data exists for each victim) that occurred in the City of Chicago from 2001 to 2017. Data is extracted from the Chicago Police Department's CLEAR (Citizen Law Enforcement Analysis and Reporting) system. </w:t>
      </w:r>
      <w:proofErr w:type="gramStart"/>
      <w:r w:rsidRPr="003565F3">
        <w:rPr>
          <w:shd w:val="clear" w:color="auto" w:fill="FFFFFF"/>
          <w:rPrChange w:id="66" w:author="Gayathri D Sanjeev" w:date="2019-06-07T11:54:00Z">
            <w:rPr/>
          </w:rPrChange>
        </w:rPr>
        <w:t>In order to</w:t>
      </w:r>
      <w:proofErr w:type="gramEnd"/>
      <w:r w:rsidRPr="003565F3">
        <w:rPr>
          <w:shd w:val="clear" w:color="auto" w:fill="FFFFFF"/>
          <w:rPrChange w:id="67" w:author="Gayathri D Sanjeev" w:date="2019-06-07T11:54:00Z">
            <w:rPr/>
          </w:rPrChange>
        </w:rPr>
        <w:t xml:space="preserve"> protect the privacy of crime victims, addresses are shown at the block level only and specific locations are not identified. Disclaimer: These crimes may be based upon preliminary information supplied to the Police Department by the reporting parties that have not been verified. The preliminary crime classifications may be changed later based upon additional investigation and there is always the possibility of mechanical or human error. Therefore, the Chicago Police Department does not guarantee (either expressed or implied) the accuracy, completeness, timeliness, or correct sequencing of the information and the information should not be used for comparison purposes over time. The dataset was pulled from the website (</w:t>
      </w:r>
      <w:r w:rsidR="002E4356" w:rsidRPr="7CB38899">
        <w:rPr>
          <w:rPrChange w:id="68" w:author="Gayathri D Sanjeev" w:date="2019-06-07T11:54:00Z">
            <w:rPr/>
          </w:rPrChange>
        </w:rPr>
        <w:fldChar w:fldCharType="begin"/>
      </w:r>
      <w:r w:rsidR="002E4356" w:rsidRPr="003565F3">
        <w:rPr>
          <w:shd w:val="clear" w:color="auto" w:fill="FFFFFF"/>
          <w:rPrChange w:id="69" w:author="Gayathri D Sanjeev" w:date="2019-06-07T11:54:00Z">
            <w:rPr/>
          </w:rPrChange>
        </w:rPr>
        <w:instrText xml:space="preserve"> HYPERLINK "https://data.cityofchicago.org/Public-Safety/Crimes-2001-to-present/ijzp-q8t2" \t "_blank" </w:instrText>
      </w:r>
      <w:r w:rsidR="002E4356" w:rsidRPr="003565F3">
        <w:rPr>
          <w:shd w:val="clear" w:color="auto" w:fill="FFFFFF"/>
          <w:rPrChange w:id="70" w:author="Gayathri D Sanjeev" w:date="2019-06-07T11:54:00Z">
            <w:rPr/>
          </w:rPrChange>
        </w:rPr>
        <w:fldChar w:fldCharType="separate"/>
      </w:r>
      <w:r w:rsidRPr="003565F3">
        <w:rPr>
          <w:shd w:val="clear" w:color="auto" w:fill="FFFFFF"/>
          <w:rPrChange w:id="71" w:author="Gayathri D Sanjeev" w:date="2019-06-07T11:54:00Z">
            <w:rPr/>
          </w:rPrChange>
        </w:rPr>
        <w:t>https://data.cityofchicago.org/Public-Safety/Crimes-2001-to-present/ijzp-q8t2</w:t>
      </w:r>
      <w:r w:rsidR="002E4356" w:rsidRPr="7CB38899">
        <w:rPr>
          <w:rPrChange w:id="72" w:author="Gayathri D Sanjeev" w:date="2019-06-07T11:54:00Z">
            <w:rPr/>
          </w:rPrChange>
        </w:rPr>
        <w:fldChar w:fldCharType="end"/>
      </w:r>
      <w:r w:rsidRPr="003565F3">
        <w:rPr>
          <w:shd w:val="clear" w:color="auto" w:fill="FFFFFF"/>
          <w:rPrChange w:id="73" w:author="Gayathri D Sanjeev" w:date="2019-06-07T11:54:00Z">
            <w:rPr/>
          </w:rPrChange>
        </w:rPr>
        <w:t>)</w:t>
      </w:r>
    </w:p>
    <w:p w14:paraId="0670E6CC" w14:textId="14049BD7" w:rsidR="7CB38899" w:rsidRDefault="7CB38899"/>
    <w:p w14:paraId="271E85F8" w14:textId="53A821E4" w:rsidR="005C4E3B" w:rsidRDefault="005C4E3B" w:rsidP="007774F3">
      <w:pPr>
        <w:pStyle w:val="Heading2"/>
        <w:rPr>
          <w:ins w:id="74" w:author="Gayathri D Sanjeev" w:date="2019-06-07T09:26:00Z"/>
        </w:rPr>
      </w:pPr>
      <w:r>
        <w:t>Chicago Crime Dataset Attributes</w:t>
      </w:r>
      <w:del w:id="75" w:author="David F Madsen" w:date="2019-06-06T16:41:00Z">
        <w:r w:rsidDel="00756DAD">
          <w:delText xml:space="preserve"> are:</w:delText>
        </w:r>
      </w:del>
    </w:p>
    <w:p w14:paraId="47BE8E33" w14:textId="14049BD7" w:rsidR="7CB38899" w:rsidRDefault="7CB38899"/>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6" w:author="David F Madsen" w:date="2019-06-06T16:48:00Z">
          <w:tblPr>
            <w:tblStyle w:val="TableGrid"/>
            <w:tblW w:w="0" w:type="auto"/>
            <w:tblLook w:val="04A0" w:firstRow="1" w:lastRow="0" w:firstColumn="1" w:lastColumn="0" w:noHBand="0" w:noVBand="1"/>
          </w:tblPr>
        </w:tblPrChange>
      </w:tblPr>
      <w:tblGrid>
        <w:gridCol w:w="2161"/>
        <w:gridCol w:w="7302"/>
        <w:tblGridChange w:id="77">
          <w:tblGrid>
            <w:gridCol w:w="4675"/>
            <w:gridCol w:w="4675"/>
          </w:tblGrid>
        </w:tblGridChange>
      </w:tblGrid>
      <w:tr w:rsidR="00756DAD" w14:paraId="5D0E50E2" w14:textId="77777777" w:rsidTr="00227D62">
        <w:trPr>
          <w:ins w:id="78" w:author="David F Madsen" w:date="2019-06-06T16:41:00Z"/>
        </w:trPr>
        <w:tc>
          <w:tcPr>
            <w:tcW w:w="2161" w:type="dxa"/>
            <w:tcPrChange w:id="79" w:author="David F Madsen" w:date="2019-06-06T16:48:00Z">
              <w:tcPr>
                <w:tcW w:w="4675" w:type="dxa"/>
              </w:tcPr>
            </w:tcPrChange>
          </w:tcPr>
          <w:p w14:paraId="475D8EC7" w14:textId="28D3789B" w:rsidR="00756DAD" w:rsidRPr="007774F3" w:rsidRDefault="00756DAD" w:rsidP="007774F3">
            <w:pPr>
              <w:rPr>
                <w:ins w:id="80" w:author="David F Madsen" w:date="2019-06-06T16:41:00Z"/>
              </w:rPr>
            </w:pPr>
            <w:ins w:id="81" w:author="David F Madsen" w:date="2019-06-06T16:41:00Z">
              <w:r w:rsidRPr="007774F3">
                <w:t>Id</w:t>
              </w:r>
            </w:ins>
          </w:p>
        </w:tc>
        <w:tc>
          <w:tcPr>
            <w:tcW w:w="7302" w:type="dxa"/>
            <w:tcPrChange w:id="82" w:author="David F Madsen" w:date="2019-06-06T16:48:00Z">
              <w:tcPr>
                <w:tcW w:w="4675" w:type="dxa"/>
              </w:tcPr>
            </w:tcPrChange>
          </w:tcPr>
          <w:p w14:paraId="6B3B4D38" w14:textId="46AB9BB2" w:rsidR="00756DAD" w:rsidRDefault="00756DAD" w:rsidP="007774F3">
            <w:pPr>
              <w:rPr>
                <w:ins w:id="83" w:author="David F Madsen" w:date="2019-06-06T16:41:00Z"/>
              </w:rPr>
            </w:pPr>
            <w:ins w:id="84" w:author="David F Madsen" w:date="2019-06-06T16:43:00Z">
              <w:r w:rsidRPr="005C4E3B">
                <w:t>Unique identifier for the record.</w:t>
              </w:r>
            </w:ins>
          </w:p>
        </w:tc>
      </w:tr>
      <w:tr w:rsidR="00756DAD" w14:paraId="3A1A50D9" w14:textId="77777777" w:rsidTr="00227D62">
        <w:trPr>
          <w:ins w:id="85" w:author="David F Madsen" w:date="2019-06-06T16:41:00Z"/>
        </w:trPr>
        <w:tc>
          <w:tcPr>
            <w:tcW w:w="2161" w:type="dxa"/>
            <w:tcPrChange w:id="86" w:author="David F Madsen" w:date="2019-06-06T16:48:00Z">
              <w:tcPr>
                <w:tcW w:w="4675" w:type="dxa"/>
              </w:tcPr>
            </w:tcPrChange>
          </w:tcPr>
          <w:p w14:paraId="0941CB8A" w14:textId="746B55B8" w:rsidR="00756DAD" w:rsidRPr="007774F3" w:rsidRDefault="00756DAD" w:rsidP="007774F3">
            <w:pPr>
              <w:rPr>
                <w:ins w:id="87" w:author="David F Madsen" w:date="2019-06-06T16:41:00Z"/>
              </w:rPr>
            </w:pPr>
            <w:ins w:id="88" w:author="David F Madsen" w:date="2019-06-06T16:41:00Z">
              <w:r w:rsidRPr="007774F3">
                <w:t>Case Number</w:t>
              </w:r>
            </w:ins>
          </w:p>
        </w:tc>
        <w:tc>
          <w:tcPr>
            <w:tcW w:w="7302" w:type="dxa"/>
            <w:tcPrChange w:id="89" w:author="David F Madsen" w:date="2019-06-06T16:48:00Z">
              <w:tcPr>
                <w:tcW w:w="4675" w:type="dxa"/>
              </w:tcPr>
            </w:tcPrChange>
          </w:tcPr>
          <w:p w14:paraId="3C2A3404" w14:textId="6AC25038" w:rsidR="00756DAD" w:rsidRDefault="00756DAD" w:rsidP="007774F3">
            <w:pPr>
              <w:rPr>
                <w:ins w:id="90" w:author="David F Madsen" w:date="2019-06-06T16:41:00Z"/>
              </w:rPr>
            </w:pPr>
            <w:ins w:id="91" w:author="David F Madsen" w:date="2019-06-06T16:43:00Z">
              <w:r w:rsidRPr="005C4E3B">
                <w:t>The Chicago Police Department RD Number (Records Division Number), which is unique to the incident.</w:t>
              </w:r>
            </w:ins>
          </w:p>
        </w:tc>
      </w:tr>
      <w:tr w:rsidR="00756DAD" w14:paraId="681196A0" w14:textId="77777777" w:rsidTr="00227D62">
        <w:trPr>
          <w:ins w:id="92" w:author="David F Madsen" w:date="2019-06-06T16:41:00Z"/>
        </w:trPr>
        <w:tc>
          <w:tcPr>
            <w:tcW w:w="2161" w:type="dxa"/>
            <w:tcPrChange w:id="93" w:author="David F Madsen" w:date="2019-06-06T16:48:00Z">
              <w:tcPr>
                <w:tcW w:w="4675" w:type="dxa"/>
              </w:tcPr>
            </w:tcPrChange>
          </w:tcPr>
          <w:p w14:paraId="1E9C750B" w14:textId="2B789DBD" w:rsidR="00756DAD" w:rsidRPr="007774F3" w:rsidRDefault="00756DAD" w:rsidP="007774F3">
            <w:pPr>
              <w:rPr>
                <w:ins w:id="94" w:author="David F Madsen" w:date="2019-06-06T16:41:00Z"/>
              </w:rPr>
            </w:pPr>
            <w:ins w:id="95" w:author="David F Madsen" w:date="2019-06-06T16:41:00Z">
              <w:r w:rsidRPr="007774F3">
                <w:t>Date</w:t>
              </w:r>
            </w:ins>
          </w:p>
        </w:tc>
        <w:tc>
          <w:tcPr>
            <w:tcW w:w="7302" w:type="dxa"/>
            <w:tcPrChange w:id="96" w:author="David F Madsen" w:date="2019-06-06T16:48:00Z">
              <w:tcPr>
                <w:tcW w:w="4675" w:type="dxa"/>
              </w:tcPr>
            </w:tcPrChange>
          </w:tcPr>
          <w:p w14:paraId="7342E329" w14:textId="30622F42" w:rsidR="00756DAD" w:rsidRDefault="00756DAD" w:rsidP="007774F3">
            <w:pPr>
              <w:rPr>
                <w:ins w:id="97" w:author="David F Madsen" w:date="2019-06-06T16:41:00Z"/>
              </w:rPr>
            </w:pPr>
            <w:moveToRangeStart w:id="98" w:author="David F Madsen" w:date="2019-06-06T16:44:00Z" w:name="move10731856"/>
            <w:moveTo w:id="99" w:author="David F Madsen" w:date="2019-06-06T16:44:00Z">
              <w:r w:rsidRPr="005C4E3B">
                <w:t>Date when the incident occurred. this is sometimes a best estimate.</w:t>
              </w:r>
            </w:moveTo>
            <w:moveToRangeEnd w:id="98"/>
          </w:p>
        </w:tc>
      </w:tr>
      <w:tr w:rsidR="00756DAD" w14:paraId="60DDC511" w14:textId="77777777" w:rsidTr="00227D62">
        <w:trPr>
          <w:ins w:id="100" w:author="David F Madsen" w:date="2019-06-06T16:41:00Z"/>
        </w:trPr>
        <w:tc>
          <w:tcPr>
            <w:tcW w:w="2161" w:type="dxa"/>
            <w:tcPrChange w:id="101" w:author="David F Madsen" w:date="2019-06-06T16:48:00Z">
              <w:tcPr>
                <w:tcW w:w="4675" w:type="dxa"/>
              </w:tcPr>
            </w:tcPrChange>
          </w:tcPr>
          <w:p w14:paraId="05CC6659" w14:textId="1F4731AF" w:rsidR="00756DAD" w:rsidRPr="007774F3" w:rsidRDefault="00756DAD" w:rsidP="007774F3">
            <w:pPr>
              <w:rPr>
                <w:ins w:id="102" w:author="David F Madsen" w:date="2019-06-06T16:41:00Z"/>
              </w:rPr>
            </w:pPr>
            <w:ins w:id="103" w:author="David F Madsen" w:date="2019-06-06T16:41:00Z">
              <w:r w:rsidRPr="007774F3">
                <w:t>Block</w:t>
              </w:r>
            </w:ins>
          </w:p>
        </w:tc>
        <w:tc>
          <w:tcPr>
            <w:tcW w:w="7302" w:type="dxa"/>
            <w:tcPrChange w:id="104" w:author="David F Madsen" w:date="2019-06-06T16:48:00Z">
              <w:tcPr>
                <w:tcW w:w="4675" w:type="dxa"/>
              </w:tcPr>
            </w:tcPrChange>
          </w:tcPr>
          <w:p w14:paraId="0D7F1F3B" w14:textId="6DE83EB7" w:rsidR="00756DAD" w:rsidRDefault="00756DAD" w:rsidP="007774F3">
            <w:pPr>
              <w:rPr>
                <w:ins w:id="105" w:author="David F Madsen" w:date="2019-06-06T16:41:00Z"/>
              </w:rPr>
            </w:pPr>
            <w:ins w:id="106" w:author="David F Madsen" w:date="2019-06-06T16:44:00Z">
              <w:r w:rsidRPr="005C4E3B">
                <w:t>The partially redacted address where the incident occurred, placing it on the same block as the actual address.</w:t>
              </w:r>
            </w:ins>
          </w:p>
        </w:tc>
      </w:tr>
      <w:tr w:rsidR="00756DAD" w14:paraId="213E513A" w14:textId="77777777" w:rsidTr="00227D62">
        <w:trPr>
          <w:ins w:id="107" w:author="David F Madsen" w:date="2019-06-06T16:41:00Z"/>
        </w:trPr>
        <w:tc>
          <w:tcPr>
            <w:tcW w:w="2161" w:type="dxa"/>
            <w:tcPrChange w:id="108" w:author="David F Madsen" w:date="2019-06-06T16:48:00Z">
              <w:tcPr>
                <w:tcW w:w="4675" w:type="dxa"/>
              </w:tcPr>
            </w:tcPrChange>
          </w:tcPr>
          <w:p w14:paraId="36DE0494" w14:textId="2A18BD1D" w:rsidR="00756DAD" w:rsidRPr="007774F3" w:rsidRDefault="00756DAD" w:rsidP="007774F3">
            <w:pPr>
              <w:rPr>
                <w:ins w:id="109" w:author="David F Madsen" w:date="2019-06-06T16:41:00Z"/>
              </w:rPr>
            </w:pPr>
            <w:ins w:id="110" w:author="David F Madsen" w:date="2019-06-06T16:41:00Z">
              <w:r w:rsidRPr="007774F3">
                <w:t>IU</w:t>
              </w:r>
            </w:ins>
            <w:ins w:id="111" w:author="David F Madsen" w:date="2019-06-06T16:42:00Z">
              <w:r w:rsidRPr="007774F3">
                <w:t>CR</w:t>
              </w:r>
            </w:ins>
          </w:p>
        </w:tc>
        <w:tc>
          <w:tcPr>
            <w:tcW w:w="7302" w:type="dxa"/>
            <w:tcPrChange w:id="112" w:author="David F Madsen" w:date="2019-06-06T16:48:00Z">
              <w:tcPr>
                <w:tcW w:w="4675" w:type="dxa"/>
              </w:tcPr>
            </w:tcPrChange>
          </w:tcPr>
          <w:p w14:paraId="7E626EB7" w14:textId="6CE7A648" w:rsidR="00756DAD" w:rsidRDefault="00756DAD" w:rsidP="007774F3">
            <w:pPr>
              <w:rPr>
                <w:ins w:id="113" w:author="David F Madsen" w:date="2019-06-06T16:41:00Z"/>
              </w:rPr>
            </w:pPr>
            <w:ins w:id="114" w:author="David F Madsen" w:date="2019-06-06T16:44:00Z">
              <w:r w:rsidRPr="005C4E3B">
                <w:t>The Illinois Unif</w:t>
              </w:r>
            </w:ins>
            <w:ins w:id="115" w:author="Gayathri D Sanjeev" w:date="2019-06-07T09:26:00Z">
              <w:r w:rsidR="7CB38899" w:rsidRPr="005C4E3B">
                <w:t>or</w:t>
              </w:r>
            </w:ins>
            <w:ins w:id="116" w:author="David F Madsen" w:date="2019-06-06T16:44:00Z">
              <w:del w:id="117" w:author="Gayathri D Sanjeev" w:date="2019-06-07T09:26:00Z">
                <w:r w:rsidRPr="005C4E3B" w:rsidDel="7CB38899">
                  <w:delText>ro</w:delText>
                </w:r>
              </w:del>
              <w:r w:rsidRPr="005C4E3B">
                <w:t>m Crime Reporting code. This is directly linked to the Primary Type and Description. See the list of IUCR codes at </w:t>
              </w:r>
              <w:r>
                <w:fldChar w:fldCharType="begin"/>
              </w:r>
              <w:r>
                <w:instrText xml:space="preserve"> HYPERLINK "https://data.cityofchicago.org/d/c7ck-438e" </w:instrText>
              </w:r>
              <w:r>
                <w:fldChar w:fldCharType="separate"/>
              </w:r>
              <w:r w:rsidRPr="005C4E3B">
                <w:rPr>
                  <w:color w:val="008ABC"/>
                  <w:u w:val="single"/>
                  <w:bdr w:val="none" w:sz="0" w:space="0" w:color="auto" w:frame="1"/>
                </w:rPr>
                <w:t>https://data.cityofchicago.org/d/c7ck-438e</w:t>
              </w:r>
              <w:r w:rsidRPr="7CB38899">
                <w:rPr>
                  <w:rPrChange w:id="118" w:author="Gayathri D Sanjeev" w:date="2019-06-07T09:27:00Z">
                    <w:rPr>
                      <w:color w:val="008ABC"/>
                      <w:u w:val="single"/>
                      <w:bdr w:val="none" w:sz="0" w:space="0" w:color="auto" w:frame="1"/>
                    </w:rPr>
                  </w:rPrChange>
                </w:rPr>
                <w:fldChar w:fldCharType="end"/>
              </w:r>
              <w:r w:rsidRPr="005C4E3B">
                <w:t>.</w:t>
              </w:r>
            </w:ins>
          </w:p>
        </w:tc>
      </w:tr>
      <w:tr w:rsidR="00756DAD" w14:paraId="1FD2B5B5" w14:textId="77777777" w:rsidTr="00227D62">
        <w:trPr>
          <w:ins w:id="119" w:author="David F Madsen" w:date="2019-06-06T16:41:00Z"/>
        </w:trPr>
        <w:tc>
          <w:tcPr>
            <w:tcW w:w="2161" w:type="dxa"/>
            <w:tcPrChange w:id="120" w:author="David F Madsen" w:date="2019-06-06T16:48:00Z">
              <w:tcPr>
                <w:tcW w:w="4675" w:type="dxa"/>
              </w:tcPr>
            </w:tcPrChange>
          </w:tcPr>
          <w:p w14:paraId="6EBEE387" w14:textId="3E665C2F" w:rsidR="00756DAD" w:rsidRPr="007774F3" w:rsidRDefault="00756DAD" w:rsidP="007774F3">
            <w:pPr>
              <w:rPr>
                <w:ins w:id="121" w:author="David F Madsen" w:date="2019-06-06T16:41:00Z"/>
              </w:rPr>
            </w:pPr>
            <w:ins w:id="122" w:author="David F Madsen" w:date="2019-06-06T16:42:00Z">
              <w:r w:rsidRPr="007774F3">
                <w:t>Primary Type</w:t>
              </w:r>
            </w:ins>
          </w:p>
        </w:tc>
        <w:tc>
          <w:tcPr>
            <w:tcW w:w="7302" w:type="dxa"/>
            <w:tcPrChange w:id="123" w:author="David F Madsen" w:date="2019-06-06T16:48:00Z">
              <w:tcPr>
                <w:tcW w:w="4675" w:type="dxa"/>
              </w:tcPr>
            </w:tcPrChange>
          </w:tcPr>
          <w:p w14:paraId="2C2B9A7F" w14:textId="5DD3A5E5" w:rsidR="00756DAD" w:rsidRDefault="00756DAD" w:rsidP="007774F3">
            <w:pPr>
              <w:rPr>
                <w:ins w:id="124" w:author="David F Madsen" w:date="2019-06-06T16:41:00Z"/>
              </w:rPr>
            </w:pPr>
            <w:ins w:id="125" w:author="David F Madsen" w:date="2019-06-06T16:44:00Z">
              <w:r w:rsidRPr="005C4E3B">
                <w:t>The primary description of the IUCR code.</w:t>
              </w:r>
            </w:ins>
          </w:p>
        </w:tc>
      </w:tr>
      <w:tr w:rsidR="00756DAD" w14:paraId="65861DA3" w14:textId="77777777" w:rsidTr="00227D62">
        <w:trPr>
          <w:ins w:id="126" w:author="David F Madsen" w:date="2019-06-06T16:41:00Z"/>
        </w:trPr>
        <w:tc>
          <w:tcPr>
            <w:tcW w:w="2161" w:type="dxa"/>
            <w:tcPrChange w:id="127" w:author="David F Madsen" w:date="2019-06-06T16:48:00Z">
              <w:tcPr>
                <w:tcW w:w="4675" w:type="dxa"/>
              </w:tcPr>
            </w:tcPrChange>
          </w:tcPr>
          <w:p w14:paraId="7191A3BD" w14:textId="2EAF2CD4" w:rsidR="00756DAD" w:rsidRPr="007774F3" w:rsidRDefault="00756DAD" w:rsidP="007774F3">
            <w:pPr>
              <w:rPr>
                <w:ins w:id="128" w:author="David F Madsen" w:date="2019-06-06T16:41:00Z"/>
              </w:rPr>
            </w:pPr>
            <w:ins w:id="129" w:author="David F Madsen" w:date="2019-06-06T16:42:00Z">
              <w:r w:rsidRPr="007774F3">
                <w:t>Description</w:t>
              </w:r>
            </w:ins>
          </w:p>
        </w:tc>
        <w:tc>
          <w:tcPr>
            <w:tcW w:w="7302" w:type="dxa"/>
            <w:tcPrChange w:id="130" w:author="David F Madsen" w:date="2019-06-06T16:48:00Z">
              <w:tcPr>
                <w:tcW w:w="4675" w:type="dxa"/>
              </w:tcPr>
            </w:tcPrChange>
          </w:tcPr>
          <w:p w14:paraId="7B437255" w14:textId="6D797E22" w:rsidR="00756DAD" w:rsidRDefault="00756DAD" w:rsidP="007774F3">
            <w:pPr>
              <w:rPr>
                <w:ins w:id="131" w:author="David F Madsen" w:date="2019-06-06T16:41:00Z"/>
              </w:rPr>
            </w:pPr>
            <w:ins w:id="132" w:author="David F Madsen" w:date="2019-06-06T16:44:00Z">
              <w:r w:rsidRPr="005C4E3B">
                <w:t>The secondary description of the IUCR code, a subcategory of the primary description.</w:t>
              </w:r>
            </w:ins>
          </w:p>
        </w:tc>
      </w:tr>
      <w:tr w:rsidR="00756DAD" w14:paraId="215A575B" w14:textId="77777777" w:rsidTr="00227D62">
        <w:trPr>
          <w:ins w:id="133" w:author="David F Madsen" w:date="2019-06-06T16:41:00Z"/>
        </w:trPr>
        <w:tc>
          <w:tcPr>
            <w:tcW w:w="2161" w:type="dxa"/>
            <w:tcPrChange w:id="134" w:author="David F Madsen" w:date="2019-06-06T16:48:00Z">
              <w:tcPr>
                <w:tcW w:w="4675" w:type="dxa"/>
              </w:tcPr>
            </w:tcPrChange>
          </w:tcPr>
          <w:p w14:paraId="652BF2AB" w14:textId="2D24978C" w:rsidR="00756DAD" w:rsidRPr="007774F3" w:rsidRDefault="00756DAD" w:rsidP="007774F3">
            <w:pPr>
              <w:rPr>
                <w:ins w:id="135" w:author="David F Madsen" w:date="2019-06-06T16:41:00Z"/>
              </w:rPr>
            </w:pPr>
            <w:ins w:id="136" w:author="David F Madsen" w:date="2019-06-06T16:42:00Z">
              <w:r w:rsidRPr="007774F3">
                <w:t>Location Description</w:t>
              </w:r>
            </w:ins>
          </w:p>
        </w:tc>
        <w:tc>
          <w:tcPr>
            <w:tcW w:w="7302" w:type="dxa"/>
            <w:tcPrChange w:id="137" w:author="David F Madsen" w:date="2019-06-06T16:48:00Z">
              <w:tcPr>
                <w:tcW w:w="4675" w:type="dxa"/>
              </w:tcPr>
            </w:tcPrChange>
          </w:tcPr>
          <w:p w14:paraId="62097F02" w14:textId="02074466" w:rsidR="00756DAD" w:rsidRDefault="00756DAD" w:rsidP="007774F3">
            <w:pPr>
              <w:rPr>
                <w:ins w:id="138" w:author="David F Madsen" w:date="2019-06-06T16:41:00Z"/>
              </w:rPr>
            </w:pPr>
            <w:ins w:id="139" w:author="David F Madsen" w:date="2019-06-06T16:45:00Z">
              <w:r w:rsidRPr="005C4E3B">
                <w:t>Description of the location where the incident occurred.</w:t>
              </w:r>
            </w:ins>
          </w:p>
        </w:tc>
      </w:tr>
      <w:tr w:rsidR="00756DAD" w14:paraId="1E5A6FC9" w14:textId="77777777" w:rsidTr="00227D62">
        <w:trPr>
          <w:ins w:id="140" w:author="David F Madsen" w:date="2019-06-06T16:42:00Z"/>
        </w:trPr>
        <w:tc>
          <w:tcPr>
            <w:tcW w:w="2161" w:type="dxa"/>
            <w:tcPrChange w:id="141" w:author="David F Madsen" w:date="2019-06-06T16:48:00Z">
              <w:tcPr>
                <w:tcW w:w="4675" w:type="dxa"/>
              </w:tcPr>
            </w:tcPrChange>
          </w:tcPr>
          <w:p w14:paraId="77AF3449" w14:textId="1351FD1F" w:rsidR="00756DAD" w:rsidRPr="007774F3" w:rsidRDefault="00756DAD" w:rsidP="007774F3">
            <w:pPr>
              <w:rPr>
                <w:ins w:id="142" w:author="David F Madsen" w:date="2019-06-06T16:42:00Z"/>
              </w:rPr>
            </w:pPr>
            <w:ins w:id="143" w:author="David F Madsen" w:date="2019-06-06T16:42:00Z">
              <w:r w:rsidRPr="007774F3">
                <w:t>Arrest</w:t>
              </w:r>
            </w:ins>
          </w:p>
        </w:tc>
        <w:tc>
          <w:tcPr>
            <w:tcW w:w="7302" w:type="dxa"/>
            <w:tcPrChange w:id="144" w:author="David F Madsen" w:date="2019-06-06T16:48:00Z">
              <w:tcPr>
                <w:tcW w:w="4675" w:type="dxa"/>
              </w:tcPr>
            </w:tcPrChange>
          </w:tcPr>
          <w:p w14:paraId="1775D433" w14:textId="1B043CE5" w:rsidR="00756DAD" w:rsidRDefault="00756DAD" w:rsidP="007774F3">
            <w:pPr>
              <w:rPr>
                <w:ins w:id="145" w:author="David F Madsen" w:date="2019-06-06T16:42:00Z"/>
              </w:rPr>
            </w:pPr>
            <w:ins w:id="146" w:author="David F Madsen" w:date="2019-06-06T16:45:00Z">
              <w:r w:rsidRPr="005C4E3B">
                <w:t>Indicates whether an arrest was made.</w:t>
              </w:r>
            </w:ins>
          </w:p>
        </w:tc>
      </w:tr>
      <w:tr w:rsidR="00756DAD" w14:paraId="14D3BE00" w14:textId="77777777" w:rsidTr="00227D62">
        <w:trPr>
          <w:ins w:id="147" w:author="David F Madsen" w:date="2019-06-06T16:42:00Z"/>
        </w:trPr>
        <w:tc>
          <w:tcPr>
            <w:tcW w:w="2161" w:type="dxa"/>
            <w:tcPrChange w:id="148" w:author="David F Madsen" w:date="2019-06-06T16:48:00Z">
              <w:tcPr>
                <w:tcW w:w="4675" w:type="dxa"/>
              </w:tcPr>
            </w:tcPrChange>
          </w:tcPr>
          <w:p w14:paraId="4F53B6AC" w14:textId="30553F56" w:rsidR="00756DAD" w:rsidRPr="007774F3" w:rsidRDefault="00756DAD" w:rsidP="007774F3">
            <w:pPr>
              <w:rPr>
                <w:ins w:id="149" w:author="David F Madsen" w:date="2019-06-06T16:42:00Z"/>
              </w:rPr>
            </w:pPr>
            <w:ins w:id="150" w:author="David F Madsen" w:date="2019-06-06T16:42:00Z">
              <w:r w:rsidRPr="007774F3">
                <w:t>Domestic</w:t>
              </w:r>
            </w:ins>
          </w:p>
        </w:tc>
        <w:tc>
          <w:tcPr>
            <w:tcW w:w="7302" w:type="dxa"/>
            <w:tcPrChange w:id="151" w:author="David F Madsen" w:date="2019-06-06T16:48:00Z">
              <w:tcPr>
                <w:tcW w:w="4675" w:type="dxa"/>
              </w:tcPr>
            </w:tcPrChange>
          </w:tcPr>
          <w:p w14:paraId="5993C404" w14:textId="1FEF2DF3" w:rsidR="00756DAD" w:rsidRDefault="00756DAD" w:rsidP="007774F3">
            <w:pPr>
              <w:rPr>
                <w:ins w:id="152" w:author="David F Madsen" w:date="2019-06-06T16:42:00Z"/>
              </w:rPr>
            </w:pPr>
            <w:ins w:id="153" w:author="David F Madsen" w:date="2019-06-06T16:45:00Z">
              <w:r w:rsidRPr="005C4E3B">
                <w:t xml:space="preserve">Indicates whether the incident was </w:t>
              </w:r>
              <w:proofErr w:type="gramStart"/>
              <w:r w:rsidRPr="005C4E3B">
                <w:t>domestic-related</w:t>
              </w:r>
              <w:proofErr w:type="gramEnd"/>
              <w:r w:rsidRPr="005C4E3B">
                <w:t xml:space="preserve"> as defined by the Illinois Domestic Violence Act.</w:t>
              </w:r>
            </w:ins>
          </w:p>
        </w:tc>
      </w:tr>
      <w:tr w:rsidR="00756DAD" w14:paraId="7BC9C75A" w14:textId="77777777" w:rsidTr="00227D62">
        <w:trPr>
          <w:ins w:id="154" w:author="David F Madsen" w:date="2019-06-06T16:42:00Z"/>
        </w:trPr>
        <w:tc>
          <w:tcPr>
            <w:tcW w:w="2161" w:type="dxa"/>
            <w:tcPrChange w:id="155" w:author="David F Madsen" w:date="2019-06-06T16:48:00Z">
              <w:tcPr>
                <w:tcW w:w="4675" w:type="dxa"/>
              </w:tcPr>
            </w:tcPrChange>
          </w:tcPr>
          <w:p w14:paraId="1B6CE153" w14:textId="27E4A817" w:rsidR="00756DAD" w:rsidRPr="007774F3" w:rsidRDefault="00756DAD" w:rsidP="007774F3">
            <w:pPr>
              <w:rPr>
                <w:ins w:id="156" w:author="David F Madsen" w:date="2019-06-06T16:42:00Z"/>
              </w:rPr>
            </w:pPr>
            <w:ins w:id="157" w:author="David F Madsen" w:date="2019-06-06T16:42:00Z">
              <w:r w:rsidRPr="007774F3">
                <w:lastRenderedPageBreak/>
                <w:t>Beat</w:t>
              </w:r>
            </w:ins>
          </w:p>
        </w:tc>
        <w:tc>
          <w:tcPr>
            <w:tcW w:w="7302" w:type="dxa"/>
            <w:tcPrChange w:id="158" w:author="David F Madsen" w:date="2019-06-06T16:48:00Z">
              <w:tcPr>
                <w:tcW w:w="4675" w:type="dxa"/>
              </w:tcPr>
            </w:tcPrChange>
          </w:tcPr>
          <w:p w14:paraId="3B0CF96E" w14:textId="2E7C6048" w:rsidR="00756DAD" w:rsidRDefault="00227D62" w:rsidP="007774F3">
            <w:pPr>
              <w:rPr>
                <w:ins w:id="159" w:author="David F Madsen" w:date="2019-06-06T16:42:00Z"/>
              </w:rPr>
            </w:pPr>
            <w:moveToRangeStart w:id="160" w:author="David F Madsen" w:date="2019-06-06T16:45:00Z" w:name="move10731974"/>
            <w:moveTo w:id="161" w:author="David F Madsen" w:date="2019-06-06T16:45:00Z">
              <w:r w:rsidRPr="005C4E3B">
                <w:t xml:space="preserve">Indicates the beat where the incident occurred. A beat is the smallest police geographic area – each beat has </w:t>
              </w:r>
              <w:del w:id="162" w:author="Gayathri D Sanjeev" w:date="2019-06-07T09:26:00Z">
                <w:r w:rsidRPr="005C4E3B">
                  <w:delText xml:space="preserve">a </w:delText>
                </w:r>
              </w:del>
              <w:r w:rsidRPr="005C4E3B">
                <w:t>dedicated police beat car. Three to five beats make up a police sector, and three sectors make up a police district. The Chicago Police Department has 22 police districts. See the beats at </w:t>
              </w:r>
              <w:r>
                <w:fldChar w:fldCharType="begin"/>
              </w:r>
              <w:r>
                <w:instrText xml:space="preserve"> HYPERLINK "https://data.cityofchicago.org/d/aerh-rz74" </w:instrText>
              </w:r>
              <w:r>
                <w:fldChar w:fldCharType="separate"/>
              </w:r>
              <w:r w:rsidRPr="005C4E3B">
                <w:rPr>
                  <w:color w:val="008ABC"/>
                  <w:u w:val="single"/>
                  <w:bdr w:val="none" w:sz="0" w:space="0" w:color="auto" w:frame="1"/>
                </w:rPr>
                <w:t>https://data.cityofchicago.org/d/aerh-rz74</w:t>
              </w:r>
              <w:r w:rsidRPr="7CB38899">
                <w:rPr>
                  <w:rPrChange w:id="163" w:author="Gayathri D Sanjeev" w:date="2019-06-07T09:27:00Z">
                    <w:rPr>
                      <w:color w:val="008ABC"/>
                      <w:u w:val="single"/>
                      <w:bdr w:val="none" w:sz="0" w:space="0" w:color="auto" w:frame="1"/>
                    </w:rPr>
                  </w:rPrChange>
                </w:rPr>
                <w:fldChar w:fldCharType="end"/>
              </w:r>
              <w:r w:rsidRPr="005C4E3B">
                <w:t>.</w:t>
              </w:r>
            </w:moveTo>
            <w:moveToRangeEnd w:id="160"/>
          </w:p>
        </w:tc>
      </w:tr>
      <w:tr w:rsidR="00756DAD" w14:paraId="6D90081C" w14:textId="77777777" w:rsidTr="00227D62">
        <w:trPr>
          <w:ins w:id="164" w:author="David F Madsen" w:date="2019-06-06T16:42:00Z"/>
        </w:trPr>
        <w:tc>
          <w:tcPr>
            <w:tcW w:w="2161" w:type="dxa"/>
            <w:tcPrChange w:id="165" w:author="David F Madsen" w:date="2019-06-06T16:48:00Z">
              <w:tcPr>
                <w:tcW w:w="4675" w:type="dxa"/>
              </w:tcPr>
            </w:tcPrChange>
          </w:tcPr>
          <w:p w14:paraId="24FA7EFA" w14:textId="2C9C16F7" w:rsidR="00756DAD" w:rsidRPr="007774F3" w:rsidRDefault="00756DAD" w:rsidP="007774F3">
            <w:pPr>
              <w:rPr>
                <w:ins w:id="166" w:author="David F Madsen" w:date="2019-06-06T16:42:00Z"/>
              </w:rPr>
            </w:pPr>
            <w:ins w:id="167" w:author="David F Madsen" w:date="2019-06-06T16:42:00Z">
              <w:r w:rsidRPr="007774F3">
                <w:t>District</w:t>
              </w:r>
            </w:ins>
          </w:p>
        </w:tc>
        <w:tc>
          <w:tcPr>
            <w:tcW w:w="7302" w:type="dxa"/>
            <w:tcPrChange w:id="168" w:author="David F Madsen" w:date="2019-06-06T16:48:00Z">
              <w:tcPr>
                <w:tcW w:w="4675" w:type="dxa"/>
              </w:tcPr>
            </w:tcPrChange>
          </w:tcPr>
          <w:p w14:paraId="38E613BD" w14:textId="626928DC" w:rsidR="00756DAD" w:rsidRDefault="00227D62" w:rsidP="007774F3">
            <w:pPr>
              <w:rPr>
                <w:ins w:id="169" w:author="David F Madsen" w:date="2019-06-06T16:42:00Z"/>
              </w:rPr>
            </w:pPr>
            <w:moveToRangeStart w:id="170" w:author="David F Madsen" w:date="2019-06-06T16:46:00Z" w:name="move10731982"/>
            <w:moveTo w:id="171" w:author="David F Madsen" w:date="2019-06-06T16:46:00Z">
              <w:r w:rsidRPr="005C4E3B">
                <w:t>Indicates the police district where the incident occurred. See the districts at </w:t>
              </w:r>
              <w:r>
                <w:fldChar w:fldCharType="begin"/>
              </w:r>
              <w:r>
                <w:instrText xml:space="preserve"> HYPERLINK "https://data.cityofchicago.org/d/fthy-xz3r" </w:instrText>
              </w:r>
              <w:r>
                <w:fldChar w:fldCharType="separate"/>
              </w:r>
              <w:r w:rsidRPr="005C4E3B">
                <w:rPr>
                  <w:color w:val="008ABC"/>
                  <w:u w:val="single"/>
                  <w:bdr w:val="none" w:sz="0" w:space="0" w:color="auto" w:frame="1"/>
                </w:rPr>
                <w:t>https://data.cityofchicago.org/d/fthy-xz3r</w:t>
              </w:r>
              <w:r>
                <w:rPr>
                  <w:color w:val="008ABC"/>
                  <w:u w:val="single"/>
                  <w:bdr w:val="none" w:sz="0" w:space="0" w:color="auto" w:frame="1"/>
                </w:rPr>
                <w:fldChar w:fldCharType="end"/>
              </w:r>
              <w:r w:rsidRPr="005C4E3B">
                <w:t>.</w:t>
              </w:r>
            </w:moveTo>
            <w:moveToRangeEnd w:id="170"/>
          </w:p>
        </w:tc>
      </w:tr>
      <w:tr w:rsidR="00756DAD" w14:paraId="67CD35EC" w14:textId="77777777" w:rsidTr="00227D62">
        <w:trPr>
          <w:ins w:id="172" w:author="David F Madsen" w:date="2019-06-06T16:42:00Z"/>
        </w:trPr>
        <w:tc>
          <w:tcPr>
            <w:tcW w:w="2161" w:type="dxa"/>
            <w:tcPrChange w:id="173" w:author="David F Madsen" w:date="2019-06-06T16:48:00Z">
              <w:tcPr>
                <w:tcW w:w="4675" w:type="dxa"/>
              </w:tcPr>
            </w:tcPrChange>
          </w:tcPr>
          <w:p w14:paraId="38B175A7" w14:textId="1EE6640F" w:rsidR="00756DAD" w:rsidRPr="007774F3" w:rsidRDefault="00756DAD" w:rsidP="007774F3">
            <w:pPr>
              <w:rPr>
                <w:ins w:id="174" w:author="David F Madsen" w:date="2019-06-06T16:42:00Z"/>
              </w:rPr>
            </w:pPr>
            <w:ins w:id="175" w:author="David F Madsen" w:date="2019-06-06T16:42:00Z">
              <w:r w:rsidRPr="007774F3">
                <w:t>Ward</w:t>
              </w:r>
            </w:ins>
          </w:p>
        </w:tc>
        <w:tc>
          <w:tcPr>
            <w:tcW w:w="7302" w:type="dxa"/>
            <w:tcPrChange w:id="176" w:author="David F Madsen" w:date="2019-06-06T16:48:00Z">
              <w:tcPr>
                <w:tcW w:w="4675" w:type="dxa"/>
              </w:tcPr>
            </w:tcPrChange>
          </w:tcPr>
          <w:p w14:paraId="0AFB5A8B" w14:textId="0EC39F78" w:rsidR="00756DAD" w:rsidRDefault="00227D62" w:rsidP="007774F3">
            <w:pPr>
              <w:rPr>
                <w:ins w:id="177" w:author="David F Madsen" w:date="2019-06-06T16:42:00Z"/>
              </w:rPr>
            </w:pPr>
            <w:moveToRangeStart w:id="178" w:author="David F Madsen" w:date="2019-06-06T16:46:00Z" w:name="move10731988"/>
            <w:moveTo w:id="179" w:author="David F Madsen" w:date="2019-06-06T16:46:00Z">
              <w:r w:rsidRPr="005C4E3B">
                <w:t>The ward (City Council district) where the incident occurred. See the wards at </w:t>
              </w:r>
              <w:r>
                <w:fldChar w:fldCharType="begin"/>
              </w:r>
              <w:r>
                <w:instrText xml:space="preserve"> HYPERLINK "https://data.cityofchicago.org/d/sp34-6z76" </w:instrText>
              </w:r>
              <w:r>
                <w:fldChar w:fldCharType="separate"/>
              </w:r>
              <w:r w:rsidRPr="005C4E3B">
                <w:rPr>
                  <w:color w:val="008ABC"/>
                  <w:u w:val="single"/>
                  <w:bdr w:val="none" w:sz="0" w:space="0" w:color="auto" w:frame="1"/>
                </w:rPr>
                <w:t>https://data.cityofchicago.org/d/sp34-6z76</w:t>
              </w:r>
              <w:r>
                <w:rPr>
                  <w:color w:val="008ABC"/>
                  <w:u w:val="single"/>
                  <w:bdr w:val="none" w:sz="0" w:space="0" w:color="auto" w:frame="1"/>
                </w:rPr>
                <w:fldChar w:fldCharType="end"/>
              </w:r>
              <w:r w:rsidRPr="005C4E3B">
                <w:t>.</w:t>
              </w:r>
            </w:moveTo>
            <w:moveToRangeEnd w:id="178"/>
          </w:p>
        </w:tc>
      </w:tr>
      <w:tr w:rsidR="00756DAD" w14:paraId="177630F5" w14:textId="77777777" w:rsidTr="00227D62">
        <w:trPr>
          <w:ins w:id="180" w:author="David F Madsen" w:date="2019-06-06T16:42:00Z"/>
        </w:trPr>
        <w:tc>
          <w:tcPr>
            <w:tcW w:w="2161" w:type="dxa"/>
            <w:tcPrChange w:id="181" w:author="David F Madsen" w:date="2019-06-06T16:48:00Z">
              <w:tcPr>
                <w:tcW w:w="4675" w:type="dxa"/>
              </w:tcPr>
            </w:tcPrChange>
          </w:tcPr>
          <w:p w14:paraId="2921B5E0" w14:textId="0F0FBA16" w:rsidR="00756DAD" w:rsidRPr="007774F3" w:rsidRDefault="00756DAD" w:rsidP="007774F3">
            <w:pPr>
              <w:rPr>
                <w:ins w:id="182" w:author="David F Madsen" w:date="2019-06-06T16:42:00Z"/>
              </w:rPr>
            </w:pPr>
            <w:ins w:id="183" w:author="David F Madsen" w:date="2019-06-06T16:42:00Z">
              <w:r w:rsidRPr="007774F3">
                <w:t>Community Area</w:t>
              </w:r>
            </w:ins>
          </w:p>
        </w:tc>
        <w:tc>
          <w:tcPr>
            <w:tcW w:w="7302" w:type="dxa"/>
            <w:tcPrChange w:id="184" w:author="David F Madsen" w:date="2019-06-06T16:48:00Z">
              <w:tcPr>
                <w:tcW w:w="4675" w:type="dxa"/>
              </w:tcPr>
            </w:tcPrChange>
          </w:tcPr>
          <w:p w14:paraId="0D4B2925" w14:textId="2422DAAE" w:rsidR="00756DAD" w:rsidRDefault="00227D62" w:rsidP="007774F3">
            <w:pPr>
              <w:rPr>
                <w:ins w:id="185" w:author="David F Madsen" w:date="2019-06-06T16:42:00Z"/>
              </w:rPr>
            </w:pPr>
            <w:moveToRangeStart w:id="186" w:author="David F Madsen" w:date="2019-06-06T16:46:00Z" w:name="move10731996"/>
            <w:moveTo w:id="187" w:author="David F Madsen" w:date="2019-06-06T16:46:00Z">
              <w:r w:rsidRPr="005C4E3B">
                <w:t>Indicates the community area where the incident occurred. Chicago has 77 community areas. See the community areas at </w:t>
              </w:r>
              <w:r>
                <w:fldChar w:fldCharType="begin"/>
              </w:r>
              <w:r>
                <w:instrText xml:space="preserve"> HYPERLINK "https://data.cityofchicago.org/d/cauq-8yn6" </w:instrText>
              </w:r>
              <w:r>
                <w:fldChar w:fldCharType="separate"/>
              </w:r>
              <w:r w:rsidRPr="005C4E3B">
                <w:rPr>
                  <w:color w:val="008ABC"/>
                  <w:u w:val="single"/>
                  <w:bdr w:val="none" w:sz="0" w:space="0" w:color="auto" w:frame="1"/>
                </w:rPr>
                <w:t>https://data.cityofchicago.org/d/cauq-8yn6</w:t>
              </w:r>
              <w:r>
                <w:rPr>
                  <w:color w:val="008ABC"/>
                  <w:u w:val="single"/>
                  <w:bdr w:val="none" w:sz="0" w:space="0" w:color="auto" w:frame="1"/>
                </w:rPr>
                <w:fldChar w:fldCharType="end"/>
              </w:r>
              <w:r w:rsidRPr="005C4E3B">
                <w:t>.</w:t>
              </w:r>
            </w:moveTo>
            <w:moveToRangeEnd w:id="186"/>
          </w:p>
        </w:tc>
      </w:tr>
      <w:tr w:rsidR="00756DAD" w14:paraId="348F0DA1" w14:textId="77777777" w:rsidTr="00227D62">
        <w:trPr>
          <w:ins w:id="188" w:author="David F Madsen" w:date="2019-06-06T16:42:00Z"/>
        </w:trPr>
        <w:tc>
          <w:tcPr>
            <w:tcW w:w="2161" w:type="dxa"/>
            <w:tcPrChange w:id="189" w:author="David F Madsen" w:date="2019-06-06T16:48:00Z">
              <w:tcPr>
                <w:tcW w:w="4675" w:type="dxa"/>
              </w:tcPr>
            </w:tcPrChange>
          </w:tcPr>
          <w:p w14:paraId="181D9F83" w14:textId="043CA354" w:rsidR="00756DAD" w:rsidRPr="007774F3" w:rsidRDefault="00756DAD" w:rsidP="007774F3">
            <w:pPr>
              <w:rPr>
                <w:ins w:id="190" w:author="David F Madsen" w:date="2019-06-06T16:42:00Z"/>
              </w:rPr>
            </w:pPr>
            <w:ins w:id="191" w:author="David F Madsen" w:date="2019-06-06T16:42:00Z">
              <w:r w:rsidRPr="007774F3">
                <w:t>FBI Code</w:t>
              </w:r>
            </w:ins>
          </w:p>
        </w:tc>
        <w:tc>
          <w:tcPr>
            <w:tcW w:w="7302" w:type="dxa"/>
            <w:tcPrChange w:id="192" w:author="David F Madsen" w:date="2019-06-06T16:48:00Z">
              <w:tcPr>
                <w:tcW w:w="4675" w:type="dxa"/>
              </w:tcPr>
            </w:tcPrChange>
          </w:tcPr>
          <w:p w14:paraId="437D2F5E" w14:textId="6B50EAD0" w:rsidR="00756DAD" w:rsidRDefault="00227D62" w:rsidP="007774F3">
            <w:pPr>
              <w:rPr>
                <w:ins w:id="193" w:author="David F Madsen" w:date="2019-06-06T16:42:00Z"/>
              </w:rPr>
            </w:pPr>
            <w:moveToRangeStart w:id="194" w:author="David F Madsen" w:date="2019-06-06T16:46:00Z" w:name="move10732004"/>
            <w:moveTo w:id="195" w:author="David F Madsen" w:date="2019-06-06T16:46:00Z">
              <w:r w:rsidRPr="005C4E3B">
                <w:t>Indicates the crime classification as outlined in the FBI's National Incident-Based Reporting System (NIBRS). See the Chicago Police Department listing of these classifications at </w:t>
              </w:r>
              <w:r>
                <w:fldChar w:fldCharType="begin"/>
              </w:r>
              <w:r>
                <w:instrText xml:space="preserve"> HYPERLINK "http://gis.chicagopolice.org/clearmap_crime_sums/crime_types.html" </w:instrText>
              </w:r>
              <w:r>
                <w:fldChar w:fldCharType="separate"/>
              </w:r>
              <w:r w:rsidRPr="005C4E3B">
                <w:rPr>
                  <w:color w:val="008ABC"/>
                  <w:u w:val="single"/>
                  <w:bdr w:val="none" w:sz="0" w:space="0" w:color="auto" w:frame="1"/>
                </w:rPr>
                <w:t>http://gis.chicagopolice.org/clearmap_crime_sums/crime_types.html</w:t>
              </w:r>
              <w:r>
                <w:rPr>
                  <w:color w:val="008ABC"/>
                  <w:u w:val="single"/>
                  <w:bdr w:val="none" w:sz="0" w:space="0" w:color="auto" w:frame="1"/>
                </w:rPr>
                <w:fldChar w:fldCharType="end"/>
              </w:r>
              <w:r w:rsidRPr="005C4E3B">
                <w:t>.</w:t>
              </w:r>
            </w:moveTo>
            <w:moveToRangeEnd w:id="194"/>
          </w:p>
        </w:tc>
      </w:tr>
      <w:tr w:rsidR="00756DAD" w14:paraId="01844F37" w14:textId="77777777" w:rsidTr="00227D62">
        <w:trPr>
          <w:ins w:id="196" w:author="David F Madsen" w:date="2019-06-06T16:42:00Z"/>
        </w:trPr>
        <w:tc>
          <w:tcPr>
            <w:tcW w:w="2161" w:type="dxa"/>
            <w:tcPrChange w:id="197" w:author="David F Madsen" w:date="2019-06-06T16:48:00Z">
              <w:tcPr>
                <w:tcW w:w="4675" w:type="dxa"/>
              </w:tcPr>
            </w:tcPrChange>
          </w:tcPr>
          <w:p w14:paraId="2075BC00" w14:textId="3A22D1A7" w:rsidR="00756DAD" w:rsidRPr="007774F3" w:rsidRDefault="00756DAD" w:rsidP="007774F3">
            <w:pPr>
              <w:rPr>
                <w:ins w:id="198" w:author="David F Madsen" w:date="2019-06-06T16:42:00Z"/>
              </w:rPr>
            </w:pPr>
            <w:ins w:id="199" w:author="David F Madsen" w:date="2019-06-06T16:42:00Z">
              <w:r w:rsidRPr="007774F3">
                <w:t>X Coordinate</w:t>
              </w:r>
            </w:ins>
          </w:p>
        </w:tc>
        <w:tc>
          <w:tcPr>
            <w:tcW w:w="7302" w:type="dxa"/>
            <w:tcPrChange w:id="200" w:author="David F Madsen" w:date="2019-06-06T16:48:00Z">
              <w:tcPr>
                <w:tcW w:w="4675" w:type="dxa"/>
              </w:tcPr>
            </w:tcPrChange>
          </w:tcPr>
          <w:p w14:paraId="5FBA1A00" w14:textId="178A2089" w:rsidR="00756DAD" w:rsidRDefault="00227D62" w:rsidP="007774F3">
            <w:pPr>
              <w:rPr>
                <w:ins w:id="201" w:author="David F Madsen" w:date="2019-06-06T16:42:00Z"/>
              </w:rPr>
            </w:pPr>
            <w:moveToRangeStart w:id="202" w:author="David F Madsen" w:date="2019-06-06T16:46:00Z" w:name="move10732011"/>
            <w:moveTo w:id="203" w:author="David F Madsen" w:date="2019-06-06T16:46:00Z">
              <w:r w:rsidRPr="005C4E3B">
                <w:t>The x coordinate of the location where the incident occurred in State Plane Illinois East NAD 1983 projection. This location is shifted from the actual location for partial redaction but falls on the same block.</w:t>
              </w:r>
            </w:moveTo>
            <w:moveToRangeEnd w:id="202"/>
          </w:p>
        </w:tc>
      </w:tr>
      <w:tr w:rsidR="00756DAD" w14:paraId="1C922F7B" w14:textId="77777777" w:rsidTr="00227D62">
        <w:trPr>
          <w:ins w:id="204" w:author="David F Madsen" w:date="2019-06-06T16:42:00Z"/>
        </w:trPr>
        <w:tc>
          <w:tcPr>
            <w:tcW w:w="2161" w:type="dxa"/>
            <w:tcPrChange w:id="205" w:author="David F Madsen" w:date="2019-06-06T16:48:00Z">
              <w:tcPr>
                <w:tcW w:w="4675" w:type="dxa"/>
              </w:tcPr>
            </w:tcPrChange>
          </w:tcPr>
          <w:p w14:paraId="608DEEB6" w14:textId="192E0429" w:rsidR="00756DAD" w:rsidRPr="007774F3" w:rsidRDefault="00756DAD" w:rsidP="007774F3">
            <w:pPr>
              <w:rPr>
                <w:ins w:id="206" w:author="David F Madsen" w:date="2019-06-06T16:42:00Z"/>
              </w:rPr>
            </w:pPr>
            <w:ins w:id="207" w:author="David F Madsen" w:date="2019-06-06T16:42:00Z">
              <w:r w:rsidRPr="007774F3">
                <w:t>Y Coordinate</w:t>
              </w:r>
            </w:ins>
          </w:p>
        </w:tc>
        <w:tc>
          <w:tcPr>
            <w:tcW w:w="7302" w:type="dxa"/>
            <w:tcPrChange w:id="208" w:author="David F Madsen" w:date="2019-06-06T16:48:00Z">
              <w:tcPr>
                <w:tcW w:w="4675" w:type="dxa"/>
              </w:tcPr>
            </w:tcPrChange>
          </w:tcPr>
          <w:p w14:paraId="400BB7AD" w14:textId="44F3F7E3" w:rsidR="00756DAD" w:rsidRDefault="00227D62" w:rsidP="007774F3">
            <w:pPr>
              <w:rPr>
                <w:ins w:id="209" w:author="David F Madsen" w:date="2019-06-06T16:42:00Z"/>
              </w:rPr>
            </w:pPr>
            <w:moveToRangeStart w:id="210" w:author="David F Madsen" w:date="2019-06-06T16:46:00Z" w:name="move10732017"/>
            <w:moveTo w:id="211" w:author="David F Madsen" w:date="2019-06-06T16:46:00Z">
              <w:r w:rsidRPr="005C4E3B">
                <w:t>The y coordinate of the location where the incident occurred in State Plane Illinois East NAD 1983 projection. This location is shifted from the actual location for partial redaction but falls on the same block.</w:t>
              </w:r>
            </w:moveTo>
            <w:moveToRangeEnd w:id="210"/>
          </w:p>
        </w:tc>
      </w:tr>
      <w:tr w:rsidR="00756DAD" w14:paraId="35A26CB1" w14:textId="77777777" w:rsidTr="00227D62">
        <w:trPr>
          <w:ins w:id="212" w:author="David F Madsen" w:date="2019-06-06T16:42:00Z"/>
        </w:trPr>
        <w:tc>
          <w:tcPr>
            <w:tcW w:w="2161" w:type="dxa"/>
            <w:tcPrChange w:id="213" w:author="David F Madsen" w:date="2019-06-06T16:48:00Z">
              <w:tcPr>
                <w:tcW w:w="4675" w:type="dxa"/>
              </w:tcPr>
            </w:tcPrChange>
          </w:tcPr>
          <w:p w14:paraId="7E088380" w14:textId="2A8F8FFE" w:rsidR="00756DAD" w:rsidRPr="007774F3" w:rsidRDefault="00756DAD" w:rsidP="007774F3">
            <w:pPr>
              <w:rPr>
                <w:ins w:id="214" w:author="David F Madsen" w:date="2019-06-06T16:42:00Z"/>
              </w:rPr>
            </w:pPr>
            <w:ins w:id="215" w:author="David F Madsen" w:date="2019-06-06T16:42:00Z">
              <w:r w:rsidRPr="007774F3">
                <w:t>Year</w:t>
              </w:r>
            </w:ins>
          </w:p>
        </w:tc>
        <w:tc>
          <w:tcPr>
            <w:tcW w:w="7302" w:type="dxa"/>
            <w:tcPrChange w:id="216" w:author="David F Madsen" w:date="2019-06-06T16:48:00Z">
              <w:tcPr>
                <w:tcW w:w="4675" w:type="dxa"/>
              </w:tcPr>
            </w:tcPrChange>
          </w:tcPr>
          <w:p w14:paraId="27A9BC1D" w14:textId="585B6752" w:rsidR="00756DAD" w:rsidRDefault="00227D62" w:rsidP="007774F3">
            <w:pPr>
              <w:rPr>
                <w:ins w:id="217" w:author="David F Madsen" w:date="2019-06-06T16:42:00Z"/>
              </w:rPr>
            </w:pPr>
            <w:ins w:id="218" w:author="David F Madsen" w:date="2019-06-06T16:46:00Z">
              <w:r w:rsidRPr="005C4E3B">
                <w:t>Year the incident occurred.</w:t>
              </w:r>
            </w:ins>
          </w:p>
        </w:tc>
      </w:tr>
      <w:tr w:rsidR="00756DAD" w14:paraId="679F60B9" w14:textId="77777777" w:rsidTr="00227D62">
        <w:trPr>
          <w:ins w:id="219" w:author="David F Madsen" w:date="2019-06-06T16:42:00Z"/>
        </w:trPr>
        <w:tc>
          <w:tcPr>
            <w:tcW w:w="2161" w:type="dxa"/>
            <w:tcPrChange w:id="220" w:author="David F Madsen" w:date="2019-06-06T16:48:00Z">
              <w:tcPr>
                <w:tcW w:w="4675" w:type="dxa"/>
              </w:tcPr>
            </w:tcPrChange>
          </w:tcPr>
          <w:p w14:paraId="31172B52" w14:textId="200AC508" w:rsidR="00756DAD" w:rsidRPr="007774F3" w:rsidRDefault="00756DAD" w:rsidP="007774F3">
            <w:pPr>
              <w:rPr>
                <w:ins w:id="221" w:author="David F Madsen" w:date="2019-06-06T16:42:00Z"/>
              </w:rPr>
            </w:pPr>
            <w:ins w:id="222" w:author="David F Madsen" w:date="2019-06-06T16:42:00Z">
              <w:r w:rsidRPr="007774F3">
                <w:t>Updated On</w:t>
              </w:r>
            </w:ins>
          </w:p>
        </w:tc>
        <w:tc>
          <w:tcPr>
            <w:tcW w:w="7302" w:type="dxa"/>
            <w:tcPrChange w:id="223" w:author="David F Madsen" w:date="2019-06-06T16:48:00Z">
              <w:tcPr>
                <w:tcW w:w="4675" w:type="dxa"/>
              </w:tcPr>
            </w:tcPrChange>
          </w:tcPr>
          <w:p w14:paraId="60E5B6B6" w14:textId="6D6A5757" w:rsidR="00756DAD" w:rsidRDefault="00227D62" w:rsidP="007774F3">
            <w:pPr>
              <w:rPr>
                <w:ins w:id="224" w:author="David F Madsen" w:date="2019-06-06T16:42:00Z"/>
              </w:rPr>
            </w:pPr>
            <w:ins w:id="225" w:author="David F Madsen" w:date="2019-06-06T16:46:00Z">
              <w:r w:rsidRPr="005C4E3B">
                <w:t>Date and time the record was last updated.</w:t>
              </w:r>
            </w:ins>
          </w:p>
        </w:tc>
      </w:tr>
      <w:tr w:rsidR="00756DAD" w14:paraId="0D2758AC" w14:textId="77777777" w:rsidTr="00227D62">
        <w:trPr>
          <w:ins w:id="226" w:author="David F Madsen" w:date="2019-06-06T16:42:00Z"/>
        </w:trPr>
        <w:tc>
          <w:tcPr>
            <w:tcW w:w="2161" w:type="dxa"/>
            <w:tcPrChange w:id="227" w:author="David F Madsen" w:date="2019-06-06T16:48:00Z">
              <w:tcPr>
                <w:tcW w:w="4675" w:type="dxa"/>
              </w:tcPr>
            </w:tcPrChange>
          </w:tcPr>
          <w:p w14:paraId="715823F6" w14:textId="139E468E" w:rsidR="00756DAD" w:rsidRPr="007774F3" w:rsidRDefault="00756DAD" w:rsidP="007774F3">
            <w:pPr>
              <w:rPr>
                <w:ins w:id="228" w:author="David F Madsen" w:date="2019-06-06T16:42:00Z"/>
              </w:rPr>
            </w:pPr>
            <w:ins w:id="229" w:author="David F Madsen" w:date="2019-06-06T16:43:00Z">
              <w:r w:rsidRPr="007774F3">
                <w:t>Latitude</w:t>
              </w:r>
            </w:ins>
          </w:p>
        </w:tc>
        <w:tc>
          <w:tcPr>
            <w:tcW w:w="7302" w:type="dxa"/>
            <w:tcPrChange w:id="230" w:author="David F Madsen" w:date="2019-06-06T16:48:00Z">
              <w:tcPr>
                <w:tcW w:w="4675" w:type="dxa"/>
              </w:tcPr>
            </w:tcPrChange>
          </w:tcPr>
          <w:p w14:paraId="5D6880F0" w14:textId="288BBB54" w:rsidR="00756DAD" w:rsidRDefault="00227D62" w:rsidP="007774F3">
            <w:pPr>
              <w:rPr>
                <w:ins w:id="231" w:author="David F Madsen" w:date="2019-06-06T16:42:00Z"/>
              </w:rPr>
            </w:pPr>
            <w:moveToRangeStart w:id="232" w:author="David F Madsen" w:date="2019-06-06T16:47:00Z" w:name="move10732037"/>
            <w:moveTo w:id="233" w:author="David F Madsen" w:date="2019-06-06T16:47:00Z">
              <w:r w:rsidRPr="005C4E3B">
                <w:t>The latitude of the location where the incident occurred. This location is shifted from the actual location for partial redaction but falls on the same block.</w:t>
              </w:r>
            </w:moveTo>
            <w:moveToRangeEnd w:id="232"/>
          </w:p>
        </w:tc>
      </w:tr>
      <w:tr w:rsidR="00756DAD" w14:paraId="67F2D154" w14:textId="77777777" w:rsidTr="00227D62">
        <w:trPr>
          <w:ins w:id="234" w:author="David F Madsen" w:date="2019-06-06T16:43:00Z"/>
        </w:trPr>
        <w:tc>
          <w:tcPr>
            <w:tcW w:w="2161" w:type="dxa"/>
            <w:tcPrChange w:id="235" w:author="David F Madsen" w:date="2019-06-06T16:48:00Z">
              <w:tcPr>
                <w:tcW w:w="4675" w:type="dxa"/>
              </w:tcPr>
            </w:tcPrChange>
          </w:tcPr>
          <w:p w14:paraId="28CBB548" w14:textId="6CBF17C7" w:rsidR="00756DAD" w:rsidRPr="007774F3" w:rsidRDefault="00756DAD" w:rsidP="007774F3">
            <w:pPr>
              <w:rPr>
                <w:ins w:id="236" w:author="David F Madsen" w:date="2019-06-06T16:43:00Z"/>
              </w:rPr>
            </w:pPr>
            <w:ins w:id="237" w:author="David F Madsen" w:date="2019-06-06T16:43:00Z">
              <w:r w:rsidRPr="007774F3">
                <w:t>Longitude</w:t>
              </w:r>
            </w:ins>
          </w:p>
        </w:tc>
        <w:tc>
          <w:tcPr>
            <w:tcW w:w="7302" w:type="dxa"/>
            <w:tcPrChange w:id="238" w:author="David F Madsen" w:date="2019-06-06T16:48:00Z">
              <w:tcPr>
                <w:tcW w:w="4675" w:type="dxa"/>
              </w:tcPr>
            </w:tcPrChange>
          </w:tcPr>
          <w:p w14:paraId="29F64647" w14:textId="6BE74DDA" w:rsidR="00756DAD" w:rsidRDefault="00227D62" w:rsidP="007774F3">
            <w:pPr>
              <w:rPr>
                <w:ins w:id="239" w:author="David F Madsen" w:date="2019-06-06T16:43:00Z"/>
              </w:rPr>
            </w:pPr>
            <w:moveToRangeStart w:id="240" w:author="David F Madsen" w:date="2019-06-06T16:47:00Z" w:name="move10732048"/>
            <w:moveTo w:id="241" w:author="David F Madsen" w:date="2019-06-06T16:47:00Z">
              <w:r w:rsidRPr="005C4E3B">
                <w:t>The longitude of the location where the incident occurred. This location is shifted from the actual location for partial redaction but falls on the same block.</w:t>
              </w:r>
            </w:moveTo>
            <w:moveToRangeEnd w:id="240"/>
          </w:p>
        </w:tc>
      </w:tr>
      <w:tr w:rsidR="00756DAD" w14:paraId="5140C3B9" w14:textId="77777777" w:rsidTr="00227D62">
        <w:trPr>
          <w:ins w:id="242" w:author="David F Madsen" w:date="2019-06-06T16:43:00Z"/>
        </w:trPr>
        <w:tc>
          <w:tcPr>
            <w:tcW w:w="2161" w:type="dxa"/>
            <w:tcPrChange w:id="243" w:author="David F Madsen" w:date="2019-06-06T16:48:00Z">
              <w:tcPr>
                <w:tcW w:w="4675" w:type="dxa"/>
              </w:tcPr>
            </w:tcPrChange>
          </w:tcPr>
          <w:p w14:paraId="73CED155" w14:textId="1A7ED8B3" w:rsidR="00756DAD" w:rsidRPr="007774F3" w:rsidRDefault="00756DAD" w:rsidP="007774F3">
            <w:pPr>
              <w:rPr>
                <w:ins w:id="244" w:author="David F Madsen" w:date="2019-06-06T16:43:00Z"/>
              </w:rPr>
            </w:pPr>
            <w:ins w:id="245" w:author="David F Madsen" w:date="2019-06-06T16:43:00Z">
              <w:r w:rsidRPr="007774F3">
                <w:t>Location</w:t>
              </w:r>
            </w:ins>
          </w:p>
        </w:tc>
        <w:tc>
          <w:tcPr>
            <w:tcW w:w="7302" w:type="dxa"/>
            <w:tcPrChange w:id="246" w:author="David F Madsen" w:date="2019-06-06T16:48:00Z">
              <w:tcPr>
                <w:tcW w:w="4675" w:type="dxa"/>
              </w:tcPr>
            </w:tcPrChange>
          </w:tcPr>
          <w:p w14:paraId="7888C40E" w14:textId="1F44F09E" w:rsidR="00756DAD" w:rsidRDefault="00227D62" w:rsidP="007774F3">
            <w:pPr>
              <w:rPr>
                <w:ins w:id="247" w:author="Gayathri D Sanjeev" w:date="2019-06-07T09:25:00Z"/>
              </w:rPr>
            </w:pPr>
            <w:r w:rsidRPr="005C4E3B">
              <w:t>The location where the incident occurred in a format that allows for creation of maps and other geographic operations on this data portal. This location is shifted from the actual location for partial redaction but falls on the same block.</w:t>
            </w:r>
          </w:p>
          <w:p w14:paraId="6041A416" w14:textId="7754488E" w:rsidR="00756DAD" w:rsidRDefault="00756DAD" w:rsidP="007774F3">
            <w:pPr>
              <w:rPr>
                <w:ins w:id="248" w:author="David F Madsen" w:date="2019-06-06T16:43:00Z"/>
              </w:rPr>
            </w:pPr>
          </w:p>
        </w:tc>
      </w:tr>
    </w:tbl>
    <w:p w14:paraId="7429148C" w14:textId="7B387DEB" w:rsidR="00756DAD" w:rsidDel="00227D62" w:rsidRDefault="00227D62">
      <w:pPr>
        <w:pStyle w:val="Heading2"/>
        <w:rPr>
          <w:del w:id="249" w:author="David F Madsen" w:date="2019-06-06T16:48:00Z"/>
        </w:rPr>
        <w:pPrChange w:id="250" w:author="David F Madsen" w:date="2019-06-06T17:20:00Z">
          <w:pPr>
            <w:spacing w:before="0" w:beforeAutospacing="0" w:after="160" w:afterAutospacing="0" w:line="259" w:lineRule="auto"/>
          </w:pPr>
        </w:pPrChange>
      </w:pPr>
      <w:ins w:id="251" w:author="David F Madsen" w:date="2019-06-06T16:48:00Z">
        <w:r>
          <w:t>Weather Data</w:t>
        </w:r>
      </w:ins>
    </w:p>
    <w:p w14:paraId="5872631C" w14:textId="77777777" w:rsidR="00227D62" w:rsidRPr="00756DAD" w:rsidRDefault="00227D62" w:rsidP="007774F3">
      <w:pPr>
        <w:pStyle w:val="Heading2"/>
        <w:rPr>
          <w:ins w:id="252" w:author="Gayathri D Sanjeev" w:date="2019-06-07T09:25:00Z"/>
        </w:rPr>
      </w:pPr>
    </w:p>
    <w:p w14:paraId="15BB7C18" w14:textId="652A11F0" w:rsidR="7110CD95" w:rsidRDefault="7110CD95"/>
    <w:p w14:paraId="102BD996" w14:textId="1CF03545" w:rsidR="00227D62" w:rsidRPr="005C4E3B" w:rsidDel="00C51001" w:rsidRDefault="00227D62" w:rsidP="007774F3">
      <w:pPr>
        <w:rPr>
          <w:ins w:id="253" w:author="David F Madsen" w:date="2019-06-06T16:48:00Z"/>
          <w:del w:id="254" w:author="Gayathri D Sanjeev" w:date="2019-06-07T09:34:00Z"/>
        </w:rPr>
      </w:pPr>
      <w:ins w:id="255" w:author="David F Madsen" w:date="2019-06-06T16:49:00Z">
        <w:del w:id="256" w:author="Gayathri D Sanjeev" w:date="2019-06-07T09:34:00Z">
          <w:r w:rsidRPr="00227D62" w:rsidDel="00C51001">
            <w:rPr>
              <w:bdr w:val="none" w:sz="0" w:space="0" w:color="auto" w:frame="1"/>
              <w:rPrChange w:id="257" w:author="David F Madsen" w:date="2019-06-06T16:56:00Z">
                <w:rPr>
                  <w:rFonts w:ascii="inherit" w:hAnsi="inherit"/>
                  <w:bCs/>
                  <w:bdr w:val="none" w:sz="0" w:space="0" w:color="auto" w:frame="1"/>
                </w:rPr>
              </w:rPrChange>
            </w:rPr>
            <w:delText>Tw</w:delText>
          </w:r>
          <w:r w:rsidRPr="00227D62" w:rsidDel="00C51001">
            <w:rPr>
              <w:color w:val="000000"/>
              <w:bdr w:val="none" w:sz="0" w:space="0" w:color="auto" w:frame="1"/>
              <w:rPrChange w:id="258" w:author="David F Madsen" w:date="2019-06-06T16:56:00Z">
                <w:rPr>
                  <w:rFonts w:ascii="inherit" w:hAnsi="inherit"/>
                  <w:bCs/>
                  <w:bdr w:val="none" w:sz="0" w:space="0" w:color="auto" w:frame="1"/>
                </w:rPr>
              </w:rPrChange>
            </w:rPr>
            <w:delText>o</w:delText>
          </w:r>
          <w:r w:rsidRPr="00227D62" w:rsidDel="00C51001">
            <w:rPr>
              <w:sz w:val="1"/>
              <w:bdr w:val="none" w:sz="0" w:space="0" w:color="auto" w:frame="1"/>
              <w:rPrChange w:id="259" w:author="David F Madsen" w:date="2019-06-06T16:56:00Z">
                <w:rPr>
                  <w:rFonts w:ascii="inherit" w:hAnsi="inherit"/>
                  <w:bCs/>
                  <w:bdr w:val="none" w:sz="0" w:space="0" w:color="auto" w:frame="1"/>
                </w:rPr>
              </w:rPrChange>
            </w:rPr>
            <w:delText xml:space="preserve">  with .</w:delText>
          </w:r>
        </w:del>
      </w:ins>
      <w:del w:id="260" w:author="David F Madsen" w:date="2019-06-06T16:43:00Z">
        <w:r w:rsidR="005C4E3B" w:rsidRPr="00227D62" w:rsidDel="00756DAD">
          <w:rPr>
            <w:b/>
            <w:bdr w:val="none" w:sz="0" w:space="0" w:color="auto" w:frame="1"/>
            <w:rPrChange w:id="261" w:author="David F Madsen" w:date="2019-06-06T16:56:00Z">
              <w:rPr>
                <w:rFonts w:ascii="inherit" w:hAnsi="inherit"/>
                <w:b/>
                <w:bCs/>
                <w:bdr w:val="none" w:sz="0" w:space="0" w:color="auto" w:frame="1"/>
              </w:rPr>
            </w:rPrChange>
          </w:rPr>
          <w:delText>I</w:delText>
        </w:r>
        <w:r w:rsidR="005C4E3B" w:rsidRPr="00227D62" w:rsidDel="00756DAD">
          <w:rPr>
            <w:b/>
            <w:color w:val="000000"/>
            <w:bdr w:val="none" w:sz="0" w:space="0" w:color="auto" w:frame="1"/>
            <w:rPrChange w:id="262" w:author="David F Madsen" w:date="2019-06-06T16:56:00Z">
              <w:rPr>
                <w:rFonts w:ascii="inherit" w:hAnsi="inherit"/>
                <w:b/>
                <w:bCs/>
                <w:bdr w:val="none" w:sz="0" w:space="0" w:color="auto" w:frame="1"/>
              </w:rPr>
            </w:rPrChange>
          </w:rPr>
          <w:delText>D</w:delText>
        </w:r>
        <w:r w:rsidR="005C4E3B" w:rsidRPr="00227D62" w:rsidDel="00756DAD">
          <w:rPr>
            <w:bdr w:val="none" w:sz="0" w:space="0" w:color="auto" w:frame="1"/>
            <w:rPrChange w:id="263" w:author="David F Madsen" w:date="2019-06-06T16:56:00Z">
              <w:rPr>
                <w:rFonts w:ascii="inherit" w:hAnsi="inherit"/>
                <w:bdr w:val="none" w:sz="0" w:space="0" w:color="auto" w:frame="1"/>
              </w:rPr>
            </w:rPrChange>
          </w:rPr>
          <w:delText xml:space="preserve"> </w:delText>
        </w:r>
        <w:r w:rsidR="005C4E3B" w:rsidRPr="00227D62" w:rsidDel="00756DAD">
          <w:rPr>
            <w:color w:val="000000"/>
            <w:bdr w:val="none" w:sz="0" w:space="0" w:color="auto" w:frame="1"/>
            <w:rPrChange w:id="264" w:author="David F Madsen" w:date="2019-06-06T16:56:00Z">
              <w:rPr>
                <w:rFonts w:ascii="inherit" w:hAnsi="inherit"/>
                <w:bdr w:val="none" w:sz="0" w:space="0" w:color="auto" w:frame="1"/>
              </w:rPr>
            </w:rPrChange>
          </w:rPr>
          <w:delText>-</w:delText>
        </w:r>
        <w:r w:rsidR="005C4E3B" w:rsidRPr="007774F3" w:rsidDel="00756DAD">
          <w:delText> Unique identifier for the record.</w:delText>
        </w:r>
      </w:del>
      <w:ins w:id="265" w:author="Gayathri D Sanjeev" w:date="2019-06-07T09:34:00Z">
        <w:r w:rsidR="00C51001">
          <w:rPr>
            <w:rFonts w:ascii="inherit" w:hAnsi="inherit"/>
            <w:bdr w:val="none" w:sz="0" w:space="0" w:color="auto" w:frame="1"/>
          </w:rPr>
          <w:t xml:space="preserve">Two different datasets were collected </w:t>
        </w:r>
      </w:ins>
      <w:ins w:id="266" w:author="Gayathri D Sanjeev" w:date="2019-06-07T09:35:00Z">
        <w:r w:rsidR="00C51001">
          <w:rPr>
            <w:rFonts w:ascii="inherit" w:hAnsi="inherit"/>
            <w:bdr w:val="none" w:sz="0" w:space="0" w:color="auto" w:frame="1"/>
          </w:rPr>
          <w:t xml:space="preserve">for weather data. The difference between the two is the different areas in the city they were collected from. </w:t>
        </w:r>
      </w:ins>
    </w:p>
    <w:p w14:paraId="13E67AA8" w14:textId="3FCDA827" w:rsidR="005C4E3B" w:rsidRPr="005C4E3B" w:rsidDel="00756DAD" w:rsidRDefault="005C4E3B">
      <w:pPr>
        <w:pStyle w:val="NormalWeb"/>
        <w:rPr>
          <w:del w:id="267" w:author="David F Madsen" w:date="2019-06-06T16:43:00Z"/>
        </w:rPr>
        <w:pPrChange w:id="268" w:author="David F Madsen" w:date="2019-06-06T17:20:00Z">
          <w:pPr/>
        </w:pPrChange>
      </w:pPr>
      <w:del w:id="269" w:author="David F Madsen" w:date="2019-06-06T16:43:00Z">
        <w:r w:rsidRPr="005C4E3B" w:rsidDel="00756DAD">
          <w:rPr>
            <w:rFonts w:ascii="inherit" w:hAnsi="inherit"/>
            <w:b/>
            <w:bCs/>
            <w:bdr w:val="none" w:sz="0" w:space="0" w:color="auto" w:frame="1"/>
          </w:rPr>
          <w:delText>Case Number</w:delText>
        </w:r>
        <w:r w:rsidRPr="005C4E3B" w:rsidDel="00756DAD">
          <w:rPr>
            <w:rFonts w:ascii="inherit" w:hAnsi="inherit"/>
            <w:bdr w:val="none" w:sz="0" w:space="0" w:color="auto" w:frame="1"/>
          </w:rPr>
          <w:delText xml:space="preserve"> -</w:delText>
        </w:r>
        <w:r w:rsidRPr="005C4E3B" w:rsidDel="00756DAD">
          <w:delText> The Chicago Police Department RD Number (Records Division Number), which is unique to the incident.</w:delText>
        </w:r>
      </w:del>
    </w:p>
    <w:p w14:paraId="0BFC2A32" w14:textId="69A288EA" w:rsidR="005C4E3B" w:rsidRPr="005C4E3B" w:rsidDel="00756DAD" w:rsidRDefault="005C4E3B">
      <w:pPr>
        <w:pStyle w:val="NormalWeb"/>
        <w:rPr>
          <w:del w:id="270" w:author="David F Madsen" w:date="2019-06-06T16:44:00Z"/>
        </w:rPr>
      </w:pPr>
      <w:del w:id="271" w:author="David F Madsen" w:date="2019-06-06T16:44:00Z">
        <w:r w:rsidRPr="005C4E3B" w:rsidDel="00756DAD">
          <w:rPr>
            <w:rFonts w:ascii="inherit" w:hAnsi="inherit"/>
            <w:b/>
            <w:bCs/>
            <w:bdr w:val="none" w:sz="0" w:space="0" w:color="auto" w:frame="1"/>
          </w:rPr>
          <w:delText>Date</w:delText>
        </w:r>
        <w:r w:rsidRPr="005C4E3B" w:rsidDel="00756DAD">
          <w:rPr>
            <w:rFonts w:ascii="inherit" w:hAnsi="inherit"/>
            <w:bdr w:val="none" w:sz="0" w:space="0" w:color="auto" w:frame="1"/>
          </w:rPr>
          <w:delText xml:space="preserve"> -</w:delText>
        </w:r>
        <w:r w:rsidRPr="005C4E3B" w:rsidDel="00756DAD">
          <w:delText> </w:delText>
        </w:r>
      </w:del>
      <w:moveFromRangeStart w:id="272" w:author="David F Madsen" w:date="2019-06-06T16:44:00Z" w:name="move10731856"/>
      <w:moveFrom w:id="273" w:author="David F Madsen" w:date="2019-06-06T16:44:00Z">
        <w:del w:id="274" w:author="David F Madsen" w:date="2019-06-06T16:44:00Z">
          <w:r w:rsidRPr="005C4E3B" w:rsidDel="00756DAD">
            <w:delText>Date when the incident occurred. this is sometimes a best estimate.</w:delText>
          </w:r>
        </w:del>
      </w:moveFrom>
      <w:moveFromRangeEnd w:id="272"/>
    </w:p>
    <w:p w14:paraId="63EB6540" w14:textId="7FEE6ED0" w:rsidR="005C4E3B" w:rsidRPr="005C4E3B" w:rsidDel="00756DAD" w:rsidRDefault="005C4E3B">
      <w:pPr>
        <w:pStyle w:val="NormalWeb"/>
        <w:rPr>
          <w:del w:id="275" w:author="David F Madsen" w:date="2019-06-06T16:44:00Z"/>
        </w:rPr>
      </w:pPr>
      <w:del w:id="276" w:author="David F Madsen" w:date="2019-06-06T16:44:00Z">
        <w:r w:rsidRPr="005C4E3B" w:rsidDel="00756DAD">
          <w:rPr>
            <w:rFonts w:ascii="inherit" w:hAnsi="inherit"/>
            <w:b/>
            <w:bCs/>
            <w:bdr w:val="none" w:sz="0" w:space="0" w:color="auto" w:frame="1"/>
          </w:rPr>
          <w:delText>Block</w:delText>
        </w:r>
        <w:r w:rsidRPr="005C4E3B" w:rsidDel="00756DAD">
          <w:rPr>
            <w:rFonts w:ascii="inherit" w:hAnsi="inherit"/>
            <w:bdr w:val="none" w:sz="0" w:space="0" w:color="auto" w:frame="1"/>
          </w:rPr>
          <w:delText xml:space="preserve"> -</w:delText>
        </w:r>
        <w:r w:rsidRPr="005C4E3B" w:rsidDel="00756DAD">
          <w:delText> The partially redacted address where the incident occurred, placing it on the same block as the actual address.</w:delText>
        </w:r>
      </w:del>
    </w:p>
    <w:p w14:paraId="58984514" w14:textId="32AD4FC4" w:rsidR="005C4E3B" w:rsidRPr="005C4E3B" w:rsidDel="00756DAD" w:rsidRDefault="005C4E3B">
      <w:pPr>
        <w:pStyle w:val="NormalWeb"/>
        <w:rPr>
          <w:del w:id="277" w:author="David F Madsen" w:date="2019-06-06T16:44:00Z"/>
        </w:rPr>
      </w:pPr>
      <w:del w:id="278" w:author="David F Madsen" w:date="2019-06-06T16:44:00Z">
        <w:r w:rsidRPr="005C4E3B" w:rsidDel="00756DAD">
          <w:rPr>
            <w:rFonts w:ascii="inherit" w:hAnsi="inherit"/>
            <w:b/>
            <w:bCs/>
            <w:bdr w:val="none" w:sz="0" w:space="0" w:color="auto" w:frame="1"/>
          </w:rPr>
          <w:delText>IUCR</w:delText>
        </w:r>
        <w:r w:rsidRPr="005C4E3B" w:rsidDel="00756DAD">
          <w:rPr>
            <w:rFonts w:ascii="inherit" w:hAnsi="inherit"/>
            <w:bdr w:val="none" w:sz="0" w:space="0" w:color="auto" w:frame="1"/>
          </w:rPr>
          <w:delText xml:space="preserve"> -</w:delText>
        </w:r>
        <w:r w:rsidRPr="005C4E3B" w:rsidDel="00756DAD">
          <w:delText> The Illinois Unifrom Crime Reporting code. This is directly linked to the Primary Type and Description. See the list of IUCR codes at </w:delText>
        </w:r>
        <w:r w:rsidR="002459FA" w:rsidDel="00756DAD">
          <w:fldChar w:fldCharType="begin"/>
        </w:r>
        <w:r w:rsidR="002459FA" w:rsidDel="00756DAD">
          <w:delInstrText xml:space="preserve"> HYPERLINK "https://data.cityofchicago.org/d/c7ck-438e" </w:delInstrText>
        </w:r>
        <w:r w:rsidR="002459FA" w:rsidDel="00756DAD">
          <w:fldChar w:fldCharType="separate"/>
        </w:r>
        <w:r w:rsidRPr="005C4E3B" w:rsidDel="00756DAD">
          <w:rPr>
            <w:color w:val="008ABC"/>
            <w:u w:val="single"/>
            <w:bdr w:val="none" w:sz="0" w:space="0" w:color="auto" w:frame="1"/>
          </w:rPr>
          <w:delText>https://data.cityofchicago.org/d/c7ck-438e</w:delText>
        </w:r>
        <w:r w:rsidR="002459FA" w:rsidDel="00756DAD">
          <w:rPr>
            <w:color w:val="008ABC"/>
            <w:u w:val="single"/>
            <w:bdr w:val="none" w:sz="0" w:space="0" w:color="auto" w:frame="1"/>
          </w:rPr>
          <w:fldChar w:fldCharType="end"/>
        </w:r>
        <w:r w:rsidRPr="005C4E3B" w:rsidDel="00756DAD">
          <w:delText>.</w:delText>
        </w:r>
      </w:del>
    </w:p>
    <w:p w14:paraId="649F01A1" w14:textId="02268B49" w:rsidR="005C4E3B" w:rsidRPr="005C4E3B" w:rsidDel="00756DAD" w:rsidRDefault="005C4E3B">
      <w:pPr>
        <w:pStyle w:val="NormalWeb"/>
        <w:rPr>
          <w:del w:id="279" w:author="David F Madsen" w:date="2019-06-06T16:44:00Z"/>
        </w:rPr>
      </w:pPr>
      <w:del w:id="280" w:author="David F Madsen" w:date="2019-06-06T16:44:00Z">
        <w:r w:rsidRPr="005C4E3B" w:rsidDel="00756DAD">
          <w:rPr>
            <w:rFonts w:ascii="inherit" w:hAnsi="inherit"/>
            <w:b/>
            <w:bCs/>
            <w:bdr w:val="none" w:sz="0" w:space="0" w:color="auto" w:frame="1"/>
          </w:rPr>
          <w:delText>Primary Type</w:delText>
        </w:r>
        <w:r w:rsidRPr="005C4E3B" w:rsidDel="00756DAD">
          <w:rPr>
            <w:rFonts w:ascii="inherit" w:hAnsi="inherit"/>
            <w:bdr w:val="none" w:sz="0" w:space="0" w:color="auto" w:frame="1"/>
          </w:rPr>
          <w:delText xml:space="preserve"> -</w:delText>
        </w:r>
        <w:r w:rsidRPr="005C4E3B" w:rsidDel="00756DAD">
          <w:delText> The primary description of the IUCR code.</w:delText>
        </w:r>
      </w:del>
    </w:p>
    <w:p w14:paraId="430E76DF" w14:textId="5DE81798" w:rsidR="005C4E3B" w:rsidRPr="005C4E3B" w:rsidDel="00756DAD" w:rsidRDefault="005C4E3B">
      <w:pPr>
        <w:pStyle w:val="NormalWeb"/>
        <w:rPr>
          <w:del w:id="281" w:author="David F Madsen" w:date="2019-06-06T16:44:00Z"/>
        </w:rPr>
      </w:pPr>
      <w:del w:id="282" w:author="David F Madsen" w:date="2019-06-06T16:44:00Z">
        <w:r w:rsidRPr="005C4E3B" w:rsidDel="00756DAD">
          <w:rPr>
            <w:rFonts w:ascii="inherit" w:hAnsi="inherit"/>
            <w:b/>
            <w:bCs/>
            <w:bdr w:val="none" w:sz="0" w:space="0" w:color="auto" w:frame="1"/>
          </w:rPr>
          <w:delText>Description</w:delText>
        </w:r>
        <w:r w:rsidRPr="005C4E3B" w:rsidDel="00756DAD">
          <w:rPr>
            <w:rFonts w:ascii="inherit" w:hAnsi="inherit"/>
            <w:bdr w:val="none" w:sz="0" w:space="0" w:color="auto" w:frame="1"/>
          </w:rPr>
          <w:delText xml:space="preserve"> -</w:delText>
        </w:r>
        <w:r w:rsidRPr="005C4E3B" w:rsidDel="00756DAD">
          <w:delText> The secondary description of the IUCR code, a subcategory of the primary description.</w:delText>
        </w:r>
      </w:del>
    </w:p>
    <w:p w14:paraId="1CF32CBE" w14:textId="704B1B88" w:rsidR="005C4E3B" w:rsidRPr="005C4E3B" w:rsidDel="00227D62" w:rsidRDefault="005C4E3B">
      <w:pPr>
        <w:pStyle w:val="NormalWeb"/>
        <w:rPr>
          <w:del w:id="283" w:author="David F Madsen" w:date="2019-06-06T16:47:00Z"/>
        </w:rPr>
      </w:pPr>
      <w:del w:id="284" w:author="David F Madsen" w:date="2019-06-06T16:47:00Z">
        <w:r w:rsidRPr="005C4E3B" w:rsidDel="00227D62">
          <w:rPr>
            <w:rFonts w:ascii="inherit" w:hAnsi="inherit"/>
            <w:b/>
            <w:bCs/>
            <w:bdr w:val="none" w:sz="0" w:space="0" w:color="auto" w:frame="1"/>
          </w:rPr>
          <w:delText>Location Description</w:delText>
        </w:r>
        <w:r w:rsidRPr="005C4E3B" w:rsidDel="00227D62">
          <w:rPr>
            <w:rFonts w:ascii="inherit" w:hAnsi="inherit"/>
            <w:bdr w:val="none" w:sz="0" w:space="0" w:color="auto" w:frame="1"/>
          </w:rPr>
          <w:delText xml:space="preserve"> -</w:delText>
        </w:r>
        <w:r w:rsidRPr="005C4E3B" w:rsidDel="00227D62">
          <w:delText> </w:delText>
        </w:r>
      </w:del>
      <w:del w:id="285" w:author="David F Madsen" w:date="2019-06-06T16:45:00Z">
        <w:r w:rsidRPr="005C4E3B" w:rsidDel="00756DAD">
          <w:delText>Description of the location where the incident occurred.</w:delText>
        </w:r>
      </w:del>
    </w:p>
    <w:p w14:paraId="380845CC" w14:textId="30688277" w:rsidR="005C4E3B" w:rsidRPr="005C4E3B" w:rsidDel="00227D62" w:rsidRDefault="005C4E3B">
      <w:pPr>
        <w:pStyle w:val="NormalWeb"/>
        <w:rPr>
          <w:del w:id="286" w:author="David F Madsen" w:date="2019-06-06T16:47:00Z"/>
        </w:rPr>
      </w:pPr>
      <w:del w:id="287" w:author="David F Madsen" w:date="2019-06-06T16:47:00Z">
        <w:r w:rsidRPr="005C4E3B" w:rsidDel="00227D62">
          <w:rPr>
            <w:rFonts w:ascii="inherit" w:hAnsi="inherit"/>
            <w:b/>
            <w:bCs/>
            <w:bdr w:val="none" w:sz="0" w:space="0" w:color="auto" w:frame="1"/>
          </w:rPr>
          <w:delText>Arrest</w:delText>
        </w:r>
        <w:r w:rsidRPr="005C4E3B" w:rsidDel="00227D62">
          <w:rPr>
            <w:rFonts w:ascii="inherit" w:hAnsi="inherit"/>
            <w:bdr w:val="none" w:sz="0" w:space="0" w:color="auto" w:frame="1"/>
          </w:rPr>
          <w:delText xml:space="preserve"> -</w:delText>
        </w:r>
        <w:r w:rsidRPr="005C4E3B" w:rsidDel="00227D62">
          <w:delText> </w:delText>
        </w:r>
      </w:del>
      <w:del w:id="288" w:author="David F Madsen" w:date="2019-06-06T16:45:00Z">
        <w:r w:rsidRPr="005C4E3B" w:rsidDel="00756DAD">
          <w:delText>Indicates whether an arrest was made.</w:delText>
        </w:r>
      </w:del>
    </w:p>
    <w:p w14:paraId="306A759B" w14:textId="4A4D69E4" w:rsidR="005C4E3B" w:rsidRPr="005C4E3B" w:rsidDel="00227D62" w:rsidRDefault="005C4E3B">
      <w:pPr>
        <w:pStyle w:val="NormalWeb"/>
        <w:rPr>
          <w:del w:id="289" w:author="David F Madsen" w:date="2019-06-06T16:47:00Z"/>
        </w:rPr>
      </w:pPr>
      <w:del w:id="290" w:author="David F Madsen" w:date="2019-06-06T16:47:00Z">
        <w:r w:rsidRPr="005C4E3B" w:rsidDel="00227D62">
          <w:rPr>
            <w:rFonts w:ascii="inherit" w:hAnsi="inherit"/>
            <w:b/>
            <w:bCs/>
            <w:bdr w:val="none" w:sz="0" w:space="0" w:color="auto" w:frame="1"/>
          </w:rPr>
          <w:delText>Domestic</w:delText>
        </w:r>
        <w:r w:rsidRPr="005C4E3B" w:rsidDel="00227D62">
          <w:rPr>
            <w:rFonts w:ascii="inherit" w:hAnsi="inherit"/>
            <w:bdr w:val="none" w:sz="0" w:space="0" w:color="auto" w:frame="1"/>
          </w:rPr>
          <w:delText xml:space="preserve"> -</w:delText>
        </w:r>
        <w:r w:rsidRPr="005C4E3B" w:rsidDel="00227D62">
          <w:delText> </w:delText>
        </w:r>
      </w:del>
      <w:del w:id="291" w:author="David F Madsen" w:date="2019-06-06T16:45:00Z">
        <w:r w:rsidRPr="005C4E3B" w:rsidDel="00756DAD">
          <w:delText>Indicates whether the incident was domestic-related as defined by the Illinois Domestic Violence Act.</w:delText>
        </w:r>
      </w:del>
    </w:p>
    <w:p w14:paraId="7F2E949F" w14:textId="46122BC2" w:rsidR="005C4E3B" w:rsidRPr="005C4E3B" w:rsidDel="00227D62" w:rsidRDefault="005C4E3B">
      <w:pPr>
        <w:pStyle w:val="NormalWeb"/>
        <w:rPr>
          <w:del w:id="292" w:author="David F Madsen" w:date="2019-06-06T16:47:00Z"/>
        </w:rPr>
      </w:pPr>
      <w:del w:id="293" w:author="David F Madsen" w:date="2019-06-06T16:47:00Z">
        <w:r w:rsidRPr="005C4E3B" w:rsidDel="00227D62">
          <w:rPr>
            <w:rFonts w:ascii="inherit" w:hAnsi="inherit"/>
            <w:b/>
            <w:bCs/>
            <w:bdr w:val="none" w:sz="0" w:space="0" w:color="auto" w:frame="1"/>
          </w:rPr>
          <w:delText>Beat</w:delText>
        </w:r>
        <w:r w:rsidRPr="005C4E3B" w:rsidDel="00227D62">
          <w:rPr>
            <w:rFonts w:ascii="inherit" w:hAnsi="inherit"/>
            <w:bdr w:val="none" w:sz="0" w:space="0" w:color="auto" w:frame="1"/>
          </w:rPr>
          <w:delText xml:space="preserve"> -</w:delText>
        </w:r>
        <w:r w:rsidRPr="005C4E3B" w:rsidDel="00227D62">
          <w:delText> </w:delText>
        </w:r>
      </w:del>
      <w:moveFromRangeStart w:id="294" w:author="David F Madsen" w:date="2019-06-06T16:45:00Z" w:name="move10731974"/>
      <w:moveFrom w:id="295" w:author="David F Madsen" w:date="2019-06-06T16:45:00Z">
        <w:del w:id="296" w:author="David F Madsen" w:date="2019-06-06T16:47:00Z">
          <w:r w:rsidRPr="005C4E3B" w:rsidDel="00227D62">
            <w:delText>Indicates the beat where the incident occurred. A beat is the smallest police geographic area – each beat has a dedicated police beat car. Three to five beats make up a police sector, and three sectors make up a police district. The Chicago Police Department has 22 police districts. See the beats at </w:delText>
          </w:r>
          <w:r w:rsidR="002459FA" w:rsidDel="00227D62">
            <w:fldChar w:fldCharType="begin"/>
          </w:r>
          <w:r w:rsidR="002459FA" w:rsidDel="00227D62">
            <w:delInstrText xml:space="preserve"> HYPERLINK "https://data.cityofchicago.org/d/aerh-rz74" </w:delInstrText>
          </w:r>
          <w:r w:rsidR="002459FA" w:rsidDel="00227D62">
            <w:fldChar w:fldCharType="separate"/>
          </w:r>
          <w:r w:rsidRPr="005C4E3B" w:rsidDel="00227D62">
            <w:rPr>
              <w:color w:val="008ABC"/>
              <w:u w:val="single"/>
              <w:bdr w:val="none" w:sz="0" w:space="0" w:color="auto" w:frame="1"/>
            </w:rPr>
            <w:delText>https://data.cityofchicago.org/d/aerh-rz74</w:delText>
          </w:r>
          <w:r w:rsidR="002459FA" w:rsidDel="00227D62">
            <w:rPr>
              <w:color w:val="008ABC"/>
              <w:u w:val="single"/>
              <w:bdr w:val="none" w:sz="0" w:space="0" w:color="auto" w:frame="1"/>
            </w:rPr>
            <w:fldChar w:fldCharType="end"/>
          </w:r>
          <w:r w:rsidRPr="005C4E3B" w:rsidDel="00227D62">
            <w:delText>.</w:delText>
          </w:r>
        </w:del>
      </w:moveFrom>
      <w:moveFromRangeEnd w:id="294"/>
    </w:p>
    <w:p w14:paraId="39088562" w14:textId="3409231B" w:rsidR="005C4E3B" w:rsidRPr="005C4E3B" w:rsidDel="00227D62" w:rsidRDefault="005C4E3B">
      <w:pPr>
        <w:pStyle w:val="NormalWeb"/>
        <w:rPr>
          <w:del w:id="297" w:author="David F Madsen" w:date="2019-06-06T16:47:00Z"/>
        </w:rPr>
      </w:pPr>
      <w:del w:id="298" w:author="David F Madsen" w:date="2019-06-06T16:47:00Z">
        <w:r w:rsidRPr="005C4E3B" w:rsidDel="00227D62">
          <w:rPr>
            <w:rFonts w:ascii="inherit" w:hAnsi="inherit"/>
            <w:b/>
            <w:bCs/>
            <w:bdr w:val="none" w:sz="0" w:space="0" w:color="auto" w:frame="1"/>
          </w:rPr>
          <w:delText>District</w:delText>
        </w:r>
        <w:r w:rsidRPr="005C4E3B" w:rsidDel="00227D62">
          <w:rPr>
            <w:rFonts w:ascii="inherit" w:hAnsi="inherit"/>
            <w:bdr w:val="none" w:sz="0" w:space="0" w:color="auto" w:frame="1"/>
          </w:rPr>
          <w:delText xml:space="preserve"> -</w:delText>
        </w:r>
        <w:r w:rsidRPr="005C4E3B" w:rsidDel="00227D62">
          <w:delText> </w:delText>
        </w:r>
      </w:del>
      <w:moveFromRangeStart w:id="299" w:author="David F Madsen" w:date="2019-06-06T16:46:00Z" w:name="move10731982"/>
      <w:moveFrom w:id="300" w:author="David F Madsen" w:date="2019-06-06T16:46:00Z">
        <w:del w:id="301" w:author="David F Madsen" w:date="2019-06-06T16:47:00Z">
          <w:r w:rsidRPr="005C4E3B" w:rsidDel="00227D62">
            <w:delText>Indicates the police district where the incident occurred. See the districts at </w:delText>
          </w:r>
          <w:r w:rsidR="002459FA" w:rsidDel="00227D62">
            <w:fldChar w:fldCharType="begin"/>
          </w:r>
          <w:r w:rsidR="002459FA" w:rsidDel="00227D62">
            <w:delInstrText xml:space="preserve"> HYPERLINK "https://data.cityofchicago.org/d/fthy-xz3r" </w:delInstrText>
          </w:r>
          <w:r w:rsidR="002459FA" w:rsidDel="00227D62">
            <w:fldChar w:fldCharType="separate"/>
          </w:r>
          <w:r w:rsidRPr="005C4E3B" w:rsidDel="00227D62">
            <w:rPr>
              <w:color w:val="008ABC"/>
              <w:u w:val="single"/>
              <w:bdr w:val="none" w:sz="0" w:space="0" w:color="auto" w:frame="1"/>
            </w:rPr>
            <w:delText>https://data.cityofchicago.org/d/fthy-xz3r</w:delText>
          </w:r>
          <w:r w:rsidR="002459FA" w:rsidDel="00227D62">
            <w:rPr>
              <w:color w:val="008ABC"/>
              <w:u w:val="single"/>
              <w:bdr w:val="none" w:sz="0" w:space="0" w:color="auto" w:frame="1"/>
            </w:rPr>
            <w:fldChar w:fldCharType="end"/>
          </w:r>
          <w:r w:rsidRPr="005C4E3B" w:rsidDel="00227D62">
            <w:delText>.</w:delText>
          </w:r>
        </w:del>
      </w:moveFrom>
      <w:moveFromRangeEnd w:id="299"/>
    </w:p>
    <w:p w14:paraId="16F1D08E" w14:textId="5B5D83EF" w:rsidR="005C4E3B" w:rsidRPr="005C4E3B" w:rsidDel="00227D62" w:rsidRDefault="005C4E3B">
      <w:pPr>
        <w:pStyle w:val="NormalWeb"/>
        <w:rPr>
          <w:del w:id="302" w:author="David F Madsen" w:date="2019-06-06T16:47:00Z"/>
        </w:rPr>
      </w:pPr>
      <w:del w:id="303" w:author="David F Madsen" w:date="2019-06-06T16:47:00Z">
        <w:r w:rsidRPr="005C4E3B" w:rsidDel="00227D62">
          <w:rPr>
            <w:rFonts w:ascii="inherit" w:hAnsi="inherit"/>
            <w:b/>
            <w:bCs/>
            <w:bdr w:val="none" w:sz="0" w:space="0" w:color="auto" w:frame="1"/>
          </w:rPr>
          <w:delText>Ward</w:delText>
        </w:r>
        <w:r w:rsidRPr="005C4E3B" w:rsidDel="00227D62">
          <w:rPr>
            <w:rFonts w:ascii="inherit" w:hAnsi="inherit"/>
            <w:bdr w:val="none" w:sz="0" w:space="0" w:color="auto" w:frame="1"/>
          </w:rPr>
          <w:delText xml:space="preserve"> -</w:delText>
        </w:r>
        <w:r w:rsidRPr="005C4E3B" w:rsidDel="00227D62">
          <w:delText> </w:delText>
        </w:r>
      </w:del>
      <w:moveFromRangeStart w:id="304" w:author="David F Madsen" w:date="2019-06-06T16:46:00Z" w:name="move10731988"/>
      <w:moveFrom w:id="305" w:author="David F Madsen" w:date="2019-06-06T16:46:00Z">
        <w:del w:id="306" w:author="David F Madsen" w:date="2019-06-06T16:47:00Z">
          <w:r w:rsidRPr="005C4E3B" w:rsidDel="00227D62">
            <w:delText>The ward (City Council district) where the incident occurred. See the wards at </w:delText>
          </w:r>
          <w:r w:rsidR="002459FA" w:rsidDel="00227D62">
            <w:fldChar w:fldCharType="begin"/>
          </w:r>
          <w:r w:rsidR="002459FA" w:rsidDel="00227D62">
            <w:delInstrText xml:space="preserve"> HYPERLINK "https://data.cityofchicago.org/d/sp34-6z76" </w:delInstrText>
          </w:r>
          <w:r w:rsidR="002459FA" w:rsidDel="00227D62">
            <w:fldChar w:fldCharType="separate"/>
          </w:r>
          <w:r w:rsidRPr="005C4E3B" w:rsidDel="00227D62">
            <w:rPr>
              <w:color w:val="008ABC"/>
              <w:u w:val="single"/>
              <w:bdr w:val="none" w:sz="0" w:space="0" w:color="auto" w:frame="1"/>
            </w:rPr>
            <w:delText>https://data.cityofchicago.org/d/sp34-6z76</w:delText>
          </w:r>
          <w:r w:rsidR="002459FA" w:rsidDel="00227D62">
            <w:rPr>
              <w:color w:val="008ABC"/>
              <w:u w:val="single"/>
              <w:bdr w:val="none" w:sz="0" w:space="0" w:color="auto" w:frame="1"/>
            </w:rPr>
            <w:fldChar w:fldCharType="end"/>
          </w:r>
          <w:r w:rsidRPr="005C4E3B" w:rsidDel="00227D62">
            <w:delText>.</w:delText>
          </w:r>
        </w:del>
      </w:moveFrom>
      <w:moveFromRangeEnd w:id="304"/>
    </w:p>
    <w:p w14:paraId="55DA83CB" w14:textId="19E07489" w:rsidR="005C4E3B" w:rsidRPr="005C4E3B" w:rsidDel="00227D62" w:rsidRDefault="005C4E3B">
      <w:pPr>
        <w:pStyle w:val="NormalWeb"/>
        <w:rPr>
          <w:del w:id="307" w:author="David F Madsen" w:date="2019-06-06T16:47:00Z"/>
        </w:rPr>
      </w:pPr>
      <w:del w:id="308" w:author="David F Madsen" w:date="2019-06-06T16:47:00Z">
        <w:r w:rsidRPr="005C4E3B" w:rsidDel="00227D62">
          <w:rPr>
            <w:rFonts w:ascii="inherit" w:hAnsi="inherit"/>
            <w:b/>
            <w:bCs/>
            <w:bdr w:val="none" w:sz="0" w:space="0" w:color="auto" w:frame="1"/>
          </w:rPr>
          <w:delText>Community Area</w:delText>
        </w:r>
        <w:r w:rsidRPr="005C4E3B" w:rsidDel="00227D62">
          <w:rPr>
            <w:rFonts w:ascii="inherit" w:hAnsi="inherit"/>
            <w:bdr w:val="none" w:sz="0" w:space="0" w:color="auto" w:frame="1"/>
          </w:rPr>
          <w:delText xml:space="preserve"> -</w:delText>
        </w:r>
        <w:r w:rsidRPr="005C4E3B" w:rsidDel="00227D62">
          <w:delText> </w:delText>
        </w:r>
      </w:del>
      <w:moveFromRangeStart w:id="309" w:author="David F Madsen" w:date="2019-06-06T16:46:00Z" w:name="move10731996"/>
      <w:moveFrom w:id="310" w:author="David F Madsen" w:date="2019-06-06T16:46:00Z">
        <w:del w:id="311" w:author="David F Madsen" w:date="2019-06-06T16:47:00Z">
          <w:r w:rsidRPr="005C4E3B" w:rsidDel="00227D62">
            <w:delText>Indicates the community area where the incident occurred. Chicago has 77 community areas. See the community areas at </w:delText>
          </w:r>
          <w:r w:rsidR="002459FA" w:rsidDel="00227D62">
            <w:fldChar w:fldCharType="begin"/>
          </w:r>
          <w:r w:rsidR="002459FA" w:rsidDel="00227D62">
            <w:delInstrText xml:space="preserve"> HYPERLINK "https://data.cityofchicago.org/d/cauq-8yn6" </w:delInstrText>
          </w:r>
          <w:r w:rsidR="002459FA" w:rsidDel="00227D62">
            <w:fldChar w:fldCharType="separate"/>
          </w:r>
          <w:r w:rsidRPr="005C4E3B" w:rsidDel="00227D62">
            <w:rPr>
              <w:color w:val="008ABC"/>
              <w:u w:val="single"/>
              <w:bdr w:val="none" w:sz="0" w:space="0" w:color="auto" w:frame="1"/>
            </w:rPr>
            <w:delText>https://data.cityofchicago.org/d/cauq-8yn6</w:delText>
          </w:r>
          <w:r w:rsidR="002459FA" w:rsidDel="00227D62">
            <w:rPr>
              <w:color w:val="008ABC"/>
              <w:u w:val="single"/>
              <w:bdr w:val="none" w:sz="0" w:space="0" w:color="auto" w:frame="1"/>
            </w:rPr>
            <w:fldChar w:fldCharType="end"/>
          </w:r>
          <w:r w:rsidRPr="005C4E3B" w:rsidDel="00227D62">
            <w:delText>.</w:delText>
          </w:r>
        </w:del>
      </w:moveFrom>
      <w:moveFromRangeEnd w:id="309"/>
    </w:p>
    <w:p w14:paraId="3AFEE308" w14:textId="6374197E" w:rsidR="005C4E3B" w:rsidRPr="005C4E3B" w:rsidDel="00227D62" w:rsidRDefault="005C4E3B">
      <w:pPr>
        <w:pStyle w:val="NormalWeb"/>
        <w:rPr>
          <w:del w:id="312" w:author="David F Madsen" w:date="2019-06-06T16:47:00Z"/>
        </w:rPr>
      </w:pPr>
      <w:del w:id="313" w:author="David F Madsen" w:date="2019-06-06T16:47:00Z">
        <w:r w:rsidRPr="005C4E3B" w:rsidDel="00227D62">
          <w:rPr>
            <w:rFonts w:ascii="inherit" w:hAnsi="inherit"/>
            <w:b/>
            <w:bCs/>
            <w:bdr w:val="none" w:sz="0" w:space="0" w:color="auto" w:frame="1"/>
          </w:rPr>
          <w:delText>FBI Code</w:delText>
        </w:r>
        <w:r w:rsidRPr="005C4E3B" w:rsidDel="00227D62">
          <w:rPr>
            <w:rFonts w:ascii="inherit" w:hAnsi="inherit"/>
            <w:bdr w:val="none" w:sz="0" w:space="0" w:color="auto" w:frame="1"/>
          </w:rPr>
          <w:delText xml:space="preserve"> -</w:delText>
        </w:r>
        <w:r w:rsidRPr="005C4E3B" w:rsidDel="00227D62">
          <w:delText> </w:delText>
        </w:r>
      </w:del>
      <w:moveFromRangeStart w:id="314" w:author="David F Madsen" w:date="2019-06-06T16:46:00Z" w:name="move10732004"/>
      <w:moveFrom w:id="315" w:author="David F Madsen" w:date="2019-06-06T16:46:00Z">
        <w:del w:id="316" w:author="David F Madsen" w:date="2019-06-06T16:47:00Z">
          <w:r w:rsidRPr="005C4E3B" w:rsidDel="00227D62">
            <w:delText>Indicates the crime classification as outlined in the FBI's National Incident-Based Reporting System (NIBRS). See the Chicago Police Department listing of these classifications at </w:delText>
          </w:r>
          <w:r w:rsidR="002459FA" w:rsidDel="00227D62">
            <w:fldChar w:fldCharType="begin"/>
          </w:r>
          <w:r w:rsidR="002459FA" w:rsidDel="00227D62">
            <w:delInstrText xml:space="preserve"> HYPERLINK "http://gis.chicagopolice.org/clearmap_crime_sums/crime_types.html" </w:delInstrText>
          </w:r>
          <w:r w:rsidR="002459FA" w:rsidDel="00227D62">
            <w:fldChar w:fldCharType="separate"/>
          </w:r>
          <w:r w:rsidRPr="005C4E3B" w:rsidDel="00227D62">
            <w:rPr>
              <w:color w:val="008ABC"/>
              <w:u w:val="single"/>
              <w:bdr w:val="none" w:sz="0" w:space="0" w:color="auto" w:frame="1"/>
            </w:rPr>
            <w:delText>http://gis.chicagopolice.org/clearmap_crime_sums/crime_types.html</w:delText>
          </w:r>
          <w:r w:rsidR="002459FA" w:rsidDel="00227D62">
            <w:rPr>
              <w:color w:val="008ABC"/>
              <w:u w:val="single"/>
              <w:bdr w:val="none" w:sz="0" w:space="0" w:color="auto" w:frame="1"/>
            </w:rPr>
            <w:fldChar w:fldCharType="end"/>
          </w:r>
          <w:r w:rsidRPr="005C4E3B" w:rsidDel="00227D62">
            <w:delText>.</w:delText>
          </w:r>
        </w:del>
      </w:moveFrom>
      <w:moveFromRangeEnd w:id="314"/>
    </w:p>
    <w:p w14:paraId="5F586D0A" w14:textId="3C3EA783" w:rsidR="005C4E3B" w:rsidRPr="005C4E3B" w:rsidDel="00227D62" w:rsidRDefault="005C4E3B">
      <w:pPr>
        <w:pStyle w:val="NormalWeb"/>
        <w:rPr>
          <w:del w:id="317" w:author="David F Madsen" w:date="2019-06-06T16:47:00Z"/>
        </w:rPr>
      </w:pPr>
      <w:del w:id="318" w:author="David F Madsen" w:date="2019-06-06T16:47:00Z">
        <w:r w:rsidRPr="005C4E3B" w:rsidDel="00227D62">
          <w:rPr>
            <w:rFonts w:ascii="inherit" w:hAnsi="inherit"/>
            <w:b/>
            <w:bCs/>
            <w:bdr w:val="none" w:sz="0" w:space="0" w:color="auto" w:frame="1"/>
          </w:rPr>
          <w:delText>X Coordinate</w:delText>
        </w:r>
        <w:r w:rsidRPr="005C4E3B" w:rsidDel="00227D62">
          <w:rPr>
            <w:rFonts w:ascii="inherit" w:hAnsi="inherit"/>
            <w:bdr w:val="none" w:sz="0" w:space="0" w:color="auto" w:frame="1"/>
          </w:rPr>
          <w:delText xml:space="preserve"> -</w:delText>
        </w:r>
        <w:r w:rsidRPr="005C4E3B" w:rsidDel="00227D62">
          <w:delText> </w:delText>
        </w:r>
      </w:del>
      <w:moveFromRangeStart w:id="319" w:author="David F Madsen" w:date="2019-06-06T16:46:00Z" w:name="move10732011"/>
      <w:moveFrom w:id="320" w:author="David F Madsen" w:date="2019-06-06T16:46:00Z">
        <w:del w:id="321" w:author="David F Madsen" w:date="2019-06-06T16:47:00Z">
          <w:r w:rsidRPr="005C4E3B" w:rsidDel="00227D62">
            <w:delText>The x coordinate of the location where the incident occurred in State Plane Illinois East NAD 1983 projection. This location is shifted from the actual location for partial redaction but falls on the same block.</w:delText>
          </w:r>
        </w:del>
      </w:moveFrom>
      <w:moveFromRangeEnd w:id="319"/>
    </w:p>
    <w:p w14:paraId="5E5C0F3E" w14:textId="6698DA3E" w:rsidR="005C4E3B" w:rsidRPr="005C4E3B" w:rsidDel="00227D62" w:rsidRDefault="005C4E3B">
      <w:pPr>
        <w:pStyle w:val="NormalWeb"/>
        <w:rPr>
          <w:del w:id="322" w:author="David F Madsen" w:date="2019-06-06T16:47:00Z"/>
        </w:rPr>
      </w:pPr>
      <w:del w:id="323" w:author="David F Madsen" w:date="2019-06-06T16:47:00Z">
        <w:r w:rsidRPr="005C4E3B" w:rsidDel="00227D62">
          <w:rPr>
            <w:rFonts w:ascii="inherit" w:hAnsi="inherit"/>
            <w:b/>
            <w:bCs/>
            <w:bdr w:val="none" w:sz="0" w:space="0" w:color="auto" w:frame="1"/>
          </w:rPr>
          <w:delText>Y Coordinate</w:delText>
        </w:r>
        <w:r w:rsidRPr="005C4E3B" w:rsidDel="00227D62">
          <w:rPr>
            <w:rFonts w:ascii="inherit" w:hAnsi="inherit"/>
            <w:bdr w:val="none" w:sz="0" w:space="0" w:color="auto" w:frame="1"/>
          </w:rPr>
          <w:delText xml:space="preserve"> -</w:delText>
        </w:r>
        <w:r w:rsidRPr="005C4E3B" w:rsidDel="00227D62">
          <w:delText> </w:delText>
        </w:r>
      </w:del>
      <w:moveFromRangeStart w:id="324" w:author="David F Madsen" w:date="2019-06-06T16:46:00Z" w:name="move10732017"/>
      <w:moveFrom w:id="325" w:author="David F Madsen" w:date="2019-06-06T16:46:00Z">
        <w:del w:id="326" w:author="David F Madsen" w:date="2019-06-06T16:47:00Z">
          <w:r w:rsidRPr="005C4E3B" w:rsidDel="00227D62">
            <w:delText>The y coordinate of the location where the incident occurred in State Plane Illinois East NAD 1983 projection. This location is shifted from the actual location for partial redaction but falls on the same block.</w:delText>
          </w:r>
        </w:del>
      </w:moveFrom>
      <w:moveFromRangeEnd w:id="324"/>
    </w:p>
    <w:p w14:paraId="0CC1ABF9" w14:textId="61BAA7C9" w:rsidR="005C4E3B" w:rsidRPr="005C4E3B" w:rsidDel="00227D62" w:rsidRDefault="005C4E3B">
      <w:pPr>
        <w:pStyle w:val="NormalWeb"/>
        <w:rPr>
          <w:del w:id="327" w:author="David F Madsen" w:date="2019-06-06T16:47:00Z"/>
        </w:rPr>
      </w:pPr>
      <w:del w:id="328" w:author="David F Madsen" w:date="2019-06-06T16:47:00Z">
        <w:r w:rsidRPr="005C4E3B" w:rsidDel="00227D62">
          <w:rPr>
            <w:rFonts w:ascii="inherit" w:hAnsi="inherit"/>
            <w:b/>
            <w:bCs/>
            <w:bdr w:val="none" w:sz="0" w:space="0" w:color="auto" w:frame="1"/>
          </w:rPr>
          <w:delText>Year</w:delText>
        </w:r>
        <w:r w:rsidRPr="005C4E3B" w:rsidDel="00227D62">
          <w:rPr>
            <w:rFonts w:ascii="inherit" w:hAnsi="inherit"/>
            <w:bdr w:val="none" w:sz="0" w:space="0" w:color="auto" w:frame="1"/>
          </w:rPr>
          <w:delText xml:space="preserve"> -</w:delText>
        </w:r>
        <w:r w:rsidRPr="005C4E3B" w:rsidDel="00227D62">
          <w:delText> </w:delText>
        </w:r>
      </w:del>
      <w:del w:id="329" w:author="David F Madsen" w:date="2019-06-06T16:46:00Z">
        <w:r w:rsidRPr="005C4E3B" w:rsidDel="00227D62">
          <w:delText>Year the incident occurred.</w:delText>
        </w:r>
      </w:del>
    </w:p>
    <w:p w14:paraId="7CEF18E4" w14:textId="66DA52F8" w:rsidR="005C4E3B" w:rsidRPr="005C4E3B" w:rsidDel="00227D62" w:rsidRDefault="005C4E3B">
      <w:pPr>
        <w:pStyle w:val="NormalWeb"/>
        <w:rPr>
          <w:del w:id="330" w:author="David F Madsen" w:date="2019-06-06T16:47:00Z"/>
        </w:rPr>
      </w:pPr>
      <w:del w:id="331" w:author="David F Madsen" w:date="2019-06-06T16:47:00Z">
        <w:r w:rsidRPr="005C4E3B" w:rsidDel="00227D62">
          <w:rPr>
            <w:rFonts w:ascii="inherit" w:hAnsi="inherit"/>
            <w:b/>
            <w:bCs/>
            <w:bdr w:val="none" w:sz="0" w:space="0" w:color="auto" w:frame="1"/>
          </w:rPr>
          <w:delText>Updated On</w:delText>
        </w:r>
        <w:r w:rsidRPr="005C4E3B" w:rsidDel="00227D62">
          <w:rPr>
            <w:rFonts w:ascii="inherit" w:hAnsi="inherit"/>
            <w:bdr w:val="none" w:sz="0" w:space="0" w:color="auto" w:frame="1"/>
          </w:rPr>
          <w:delText xml:space="preserve"> -</w:delText>
        </w:r>
        <w:r w:rsidRPr="005C4E3B" w:rsidDel="00227D62">
          <w:delText> </w:delText>
        </w:r>
      </w:del>
      <w:del w:id="332" w:author="David F Madsen" w:date="2019-06-06T16:46:00Z">
        <w:r w:rsidRPr="005C4E3B" w:rsidDel="00227D62">
          <w:delText>Date and time the record was last updated.</w:delText>
        </w:r>
      </w:del>
    </w:p>
    <w:p w14:paraId="7B9ACDD3" w14:textId="74928A3B" w:rsidR="005C4E3B" w:rsidRPr="005C4E3B" w:rsidDel="00227D62" w:rsidRDefault="005C4E3B">
      <w:pPr>
        <w:pStyle w:val="NormalWeb"/>
        <w:rPr>
          <w:del w:id="333" w:author="David F Madsen" w:date="2019-06-06T16:47:00Z"/>
        </w:rPr>
      </w:pPr>
      <w:del w:id="334" w:author="David F Madsen" w:date="2019-06-06T16:47:00Z">
        <w:r w:rsidRPr="005C4E3B" w:rsidDel="00227D62">
          <w:rPr>
            <w:rFonts w:ascii="inherit" w:hAnsi="inherit"/>
            <w:b/>
            <w:bCs/>
            <w:bdr w:val="none" w:sz="0" w:space="0" w:color="auto" w:frame="1"/>
          </w:rPr>
          <w:delText>Latitude</w:delText>
        </w:r>
        <w:r w:rsidRPr="005C4E3B" w:rsidDel="00227D62">
          <w:rPr>
            <w:rFonts w:ascii="inherit" w:hAnsi="inherit"/>
            <w:bdr w:val="none" w:sz="0" w:space="0" w:color="auto" w:frame="1"/>
          </w:rPr>
          <w:delText xml:space="preserve"> -</w:delText>
        </w:r>
        <w:r w:rsidRPr="005C4E3B" w:rsidDel="00227D62">
          <w:delText> </w:delText>
        </w:r>
      </w:del>
      <w:moveFromRangeStart w:id="335" w:author="David F Madsen" w:date="2019-06-06T16:47:00Z" w:name="move10732037"/>
      <w:moveFrom w:id="336" w:author="David F Madsen" w:date="2019-06-06T16:47:00Z">
        <w:del w:id="337" w:author="David F Madsen" w:date="2019-06-06T16:47:00Z">
          <w:r w:rsidRPr="005C4E3B" w:rsidDel="00227D62">
            <w:delText>The latitude of the location where the incident occurred. This location is shifted from the actual location for partial redaction but falls on the same block.</w:delText>
          </w:r>
        </w:del>
      </w:moveFrom>
      <w:moveFromRangeEnd w:id="335"/>
    </w:p>
    <w:p w14:paraId="7CD7002D" w14:textId="4E964E7C" w:rsidR="005C4E3B" w:rsidRPr="005C4E3B" w:rsidDel="00227D62" w:rsidRDefault="005C4E3B">
      <w:pPr>
        <w:pStyle w:val="NormalWeb"/>
        <w:rPr>
          <w:del w:id="338" w:author="David F Madsen" w:date="2019-06-06T16:47:00Z"/>
        </w:rPr>
      </w:pPr>
      <w:del w:id="339" w:author="David F Madsen" w:date="2019-06-06T16:47:00Z">
        <w:r w:rsidRPr="005C4E3B" w:rsidDel="00227D62">
          <w:rPr>
            <w:rFonts w:ascii="inherit" w:hAnsi="inherit"/>
            <w:b/>
            <w:bCs/>
            <w:bdr w:val="none" w:sz="0" w:space="0" w:color="auto" w:frame="1"/>
          </w:rPr>
          <w:delText>Longitude</w:delText>
        </w:r>
        <w:r w:rsidRPr="005C4E3B" w:rsidDel="00227D62">
          <w:rPr>
            <w:rFonts w:ascii="inherit" w:hAnsi="inherit"/>
            <w:bdr w:val="none" w:sz="0" w:space="0" w:color="auto" w:frame="1"/>
          </w:rPr>
          <w:delText xml:space="preserve"> -</w:delText>
        </w:r>
        <w:r w:rsidRPr="005C4E3B" w:rsidDel="00227D62">
          <w:delText> </w:delText>
        </w:r>
      </w:del>
      <w:moveFromRangeStart w:id="340" w:author="David F Madsen" w:date="2019-06-06T16:47:00Z" w:name="move10732048"/>
      <w:moveFrom w:id="341" w:author="David F Madsen" w:date="2019-06-06T16:47:00Z">
        <w:del w:id="342" w:author="David F Madsen" w:date="2019-06-06T16:47:00Z">
          <w:r w:rsidRPr="005C4E3B" w:rsidDel="00227D62">
            <w:delText>The longitude of the location where the incident occurred. This location is shifted from the actual location for partial redaction but falls on the same block.</w:delText>
          </w:r>
        </w:del>
      </w:moveFrom>
      <w:moveFromRangeEnd w:id="340"/>
    </w:p>
    <w:p w14:paraId="5F2EA72C" w14:textId="091433D8" w:rsidR="005C4E3B" w:rsidRPr="005C4E3B" w:rsidDel="00227D62" w:rsidRDefault="005C4E3B">
      <w:pPr>
        <w:pStyle w:val="NormalWeb"/>
        <w:rPr>
          <w:del w:id="343" w:author="David F Madsen" w:date="2019-06-06T16:47:00Z"/>
        </w:rPr>
      </w:pPr>
      <w:del w:id="344" w:author="David F Madsen" w:date="2019-06-06T16:47:00Z">
        <w:r w:rsidRPr="005C4E3B" w:rsidDel="00227D62">
          <w:rPr>
            <w:rFonts w:ascii="inherit" w:hAnsi="inherit"/>
            <w:b/>
            <w:bCs/>
            <w:bdr w:val="none" w:sz="0" w:space="0" w:color="auto" w:frame="1"/>
          </w:rPr>
          <w:delText>Location</w:delText>
        </w:r>
        <w:r w:rsidRPr="005C4E3B" w:rsidDel="00227D62">
          <w:rPr>
            <w:rFonts w:ascii="inherit" w:hAnsi="inherit"/>
            <w:bdr w:val="none" w:sz="0" w:space="0" w:color="auto" w:frame="1"/>
          </w:rPr>
          <w:delText xml:space="preserve"> -</w:delText>
        </w:r>
        <w:r w:rsidRPr="005C4E3B" w:rsidDel="00227D62">
          <w:delText> The location where the incident occurred in a format that allows for creation of maps and other geographic operations on this data portal. This location is shifted from the actual location for partial redaction but falls on the same block.</w:delText>
        </w:r>
      </w:del>
    </w:p>
    <w:p w14:paraId="498AF811" w14:textId="6715A8C1" w:rsidR="005C4E3B" w:rsidRPr="005C4E3B" w:rsidDel="00227D62" w:rsidRDefault="005C4E3B">
      <w:pPr>
        <w:pStyle w:val="NormalWeb"/>
        <w:rPr>
          <w:del w:id="345" w:author="David F Madsen" w:date="2019-06-06T16:47:00Z"/>
        </w:rPr>
      </w:pPr>
    </w:p>
    <w:p w14:paraId="22F4BDF1" w14:textId="5C51CE22" w:rsidR="005C4E3B" w:rsidRPr="005C4E3B" w:rsidRDefault="005C4E3B" w:rsidP="007774F3">
      <w:pPr>
        <w:pStyle w:val="NormalWeb"/>
        <w:rPr>
          <w:ins w:id="346" w:author="Gayathri D Sanjeev" w:date="2019-06-07T09:25:00Z"/>
        </w:rPr>
      </w:pPr>
      <w:r w:rsidRPr="005C4E3B">
        <w:t xml:space="preserve">The </w:t>
      </w:r>
      <w:ins w:id="347" w:author="David F Madsen" w:date="2019-06-06T16:49:00Z">
        <w:r w:rsidR="00227D62">
          <w:t xml:space="preserve">first </w:t>
        </w:r>
      </w:ins>
      <w:r w:rsidRPr="005C4E3B">
        <w:t>weather dataset was collected from the City of Chicago website (</w:t>
      </w:r>
      <w:hyperlink r:id="rId8" w:history="1">
        <w:r w:rsidRPr="005C4E3B">
          <w:t>https://data.cityofchicago.org/Parks-Recreation/Beach-Weather-Stations-Automated-Sensors/k7hf-8y75</w:t>
        </w:r>
      </w:hyperlink>
      <w:r w:rsidRPr="005C4E3B">
        <w:t xml:space="preserve">). The Chicago Park District maintains weather sensors at beaches along Chicago's Lake Michigan lakefront. These sensors </w:t>
      </w:r>
      <w:r w:rsidRPr="005C4E3B">
        <w:lastRenderedPageBreak/>
        <w:t xml:space="preserve">generally capture the indicated measurements hourly while the sensors </w:t>
      </w:r>
      <w:r w:rsidRPr="00227D62">
        <w:rPr>
          <w:rPrChange w:id="348" w:author="David F Madsen" w:date="2019-06-06T16:57:00Z">
            <w:rPr>
              <w:rFonts w:ascii="Arial" w:hAnsi="Arial" w:cs="Arial"/>
              <w:sz w:val="21"/>
              <w:szCs w:val="21"/>
            </w:rPr>
          </w:rPrChange>
        </w:rPr>
        <w:t>are</w:t>
      </w:r>
      <w:r w:rsidRPr="005C4E3B">
        <w:t xml:space="preserve"> in operation during the summer. During other seasons and at some other times, information from the sensors may not be available.</w:t>
      </w:r>
    </w:p>
    <w:p w14:paraId="55392A79" w14:textId="40272E1D" w:rsidR="117A5581" w:rsidRDefault="117A5581">
      <w:pPr>
        <w:pStyle w:val="NormalWeb"/>
        <w:pPrChange w:id="349" w:author="Gayathri D Sanjeev" w:date="2019-06-07T09:25:00Z">
          <w:pPr/>
        </w:pPrChange>
      </w:pPr>
    </w:p>
    <w:p w14:paraId="18DEF087" w14:textId="37510D34" w:rsidR="00493EC5" w:rsidDel="00227D62" w:rsidRDefault="00493EC5">
      <w:pPr>
        <w:pStyle w:val="Heading3"/>
        <w:rPr>
          <w:del w:id="350" w:author="David F Madsen" w:date="2019-06-06T16:48:00Z"/>
        </w:rPr>
        <w:pPrChange w:id="351" w:author="David F Madsen" w:date="2019-06-06T17:20:00Z">
          <w:pPr>
            <w:pStyle w:val="NormalWeb"/>
          </w:pPr>
        </w:pPrChange>
      </w:pPr>
    </w:p>
    <w:p w14:paraId="0F0A9B70" w14:textId="5C3B9163" w:rsidR="005C4E3B" w:rsidRDefault="005C4E3B" w:rsidP="007774F3">
      <w:pPr>
        <w:pStyle w:val="Heading3"/>
        <w:rPr>
          <w:ins w:id="352" w:author="Gayathri D Sanjeev" w:date="2019-06-07T09:25:00Z"/>
        </w:rPr>
      </w:pPr>
      <w:r>
        <w:t>Chicago</w:t>
      </w:r>
      <w:ins w:id="353" w:author="David F Madsen" w:date="2019-06-06T16:59:00Z">
        <w:r w:rsidR="00227D62">
          <w:t xml:space="preserve"> Parks &amp; Recreation Beach</w:t>
        </w:r>
      </w:ins>
      <w:r>
        <w:t xml:space="preserve"> Weather Dataset Attributes</w:t>
      </w:r>
      <w:del w:id="354" w:author="David F Madsen" w:date="2019-06-06T16:49:00Z">
        <w:r w:rsidDel="00227D62">
          <w:delText xml:space="preserve"> are:</w:delText>
        </w:r>
      </w:del>
    </w:p>
    <w:p w14:paraId="6A9D91AE" w14:textId="04459648" w:rsidR="117A5581" w:rsidRDefault="117A5581"/>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55" w:author="David F Madsen" w:date="2019-06-06T16:57:00Z">
          <w:tblPr>
            <w:tblStyle w:val="TableGrid"/>
            <w:tblW w:w="0" w:type="auto"/>
            <w:tblLook w:val="04A0" w:firstRow="1" w:lastRow="0" w:firstColumn="1" w:lastColumn="0" w:noHBand="0" w:noVBand="1"/>
          </w:tblPr>
        </w:tblPrChange>
      </w:tblPr>
      <w:tblGrid>
        <w:gridCol w:w="3391"/>
        <w:gridCol w:w="6072"/>
        <w:tblGridChange w:id="356">
          <w:tblGrid>
            <w:gridCol w:w="4675"/>
            <w:gridCol w:w="4675"/>
          </w:tblGrid>
        </w:tblGridChange>
      </w:tblGrid>
      <w:tr w:rsidR="00227D62" w14:paraId="366062DA" w14:textId="77777777" w:rsidTr="00227D62">
        <w:trPr>
          <w:ins w:id="357" w:author="David F Madsen" w:date="2019-06-06T16:50:00Z"/>
        </w:trPr>
        <w:tc>
          <w:tcPr>
            <w:tcW w:w="3391" w:type="dxa"/>
            <w:tcPrChange w:id="358" w:author="David F Madsen" w:date="2019-06-06T16:57:00Z">
              <w:tcPr>
                <w:tcW w:w="4675" w:type="dxa"/>
              </w:tcPr>
            </w:tcPrChange>
          </w:tcPr>
          <w:p w14:paraId="4C5B7B31" w14:textId="3A672A93" w:rsidR="00227D62" w:rsidRPr="007774F3" w:rsidRDefault="00227D62">
            <w:pPr>
              <w:rPr>
                <w:ins w:id="359" w:author="David F Madsen" w:date="2019-06-06T16:50:00Z"/>
                <w:bdr w:val="none" w:sz="0" w:space="0" w:color="auto" w:frame="1"/>
              </w:rPr>
              <w:pPrChange w:id="360" w:author="David F Madsen" w:date="2019-06-06T17:20:00Z">
                <w:pPr>
                  <w:spacing w:after="0"/>
                  <w:textAlignment w:val="baseline"/>
                </w:pPr>
              </w:pPrChange>
            </w:pPr>
            <w:ins w:id="361" w:author="David F Madsen" w:date="2019-06-06T16:50:00Z">
              <w:r w:rsidRPr="007774F3">
                <w:rPr>
                  <w:bdr w:val="none" w:sz="0" w:space="0" w:color="auto" w:frame="1"/>
                </w:rPr>
                <w:t>Station Name</w:t>
              </w:r>
            </w:ins>
          </w:p>
        </w:tc>
        <w:tc>
          <w:tcPr>
            <w:tcW w:w="6072" w:type="dxa"/>
            <w:tcPrChange w:id="362" w:author="David F Madsen" w:date="2019-06-06T16:57:00Z">
              <w:tcPr>
                <w:tcW w:w="4675" w:type="dxa"/>
              </w:tcPr>
            </w:tcPrChange>
          </w:tcPr>
          <w:p w14:paraId="6C91F491" w14:textId="77777777" w:rsidR="00227D62" w:rsidRDefault="00227D62">
            <w:pPr>
              <w:rPr>
                <w:ins w:id="363" w:author="David F Madsen" w:date="2019-06-06T16:50:00Z"/>
                <w:bdr w:val="none" w:sz="0" w:space="0" w:color="auto" w:frame="1"/>
              </w:rPr>
              <w:pPrChange w:id="364" w:author="David F Madsen" w:date="2019-06-06T17:20:00Z">
                <w:pPr>
                  <w:spacing w:after="0"/>
                  <w:textAlignment w:val="baseline"/>
                </w:pPr>
              </w:pPrChange>
            </w:pPr>
          </w:p>
        </w:tc>
      </w:tr>
      <w:tr w:rsidR="00227D62" w14:paraId="1E6E78BE" w14:textId="77777777" w:rsidTr="00227D62">
        <w:trPr>
          <w:ins w:id="365" w:author="David F Madsen" w:date="2019-06-06T16:50:00Z"/>
        </w:trPr>
        <w:tc>
          <w:tcPr>
            <w:tcW w:w="3391" w:type="dxa"/>
            <w:tcPrChange w:id="366" w:author="David F Madsen" w:date="2019-06-06T16:57:00Z">
              <w:tcPr>
                <w:tcW w:w="4675" w:type="dxa"/>
              </w:tcPr>
            </w:tcPrChange>
          </w:tcPr>
          <w:p w14:paraId="2ABD088F" w14:textId="7B49B70A" w:rsidR="00227D62" w:rsidRPr="007774F3" w:rsidRDefault="00227D62">
            <w:pPr>
              <w:rPr>
                <w:ins w:id="367" w:author="David F Madsen" w:date="2019-06-06T16:50:00Z"/>
                <w:bdr w:val="none" w:sz="0" w:space="0" w:color="auto" w:frame="1"/>
              </w:rPr>
              <w:pPrChange w:id="368" w:author="David F Madsen" w:date="2019-06-06T17:20:00Z">
                <w:pPr>
                  <w:spacing w:after="0"/>
                  <w:textAlignment w:val="baseline"/>
                </w:pPr>
              </w:pPrChange>
            </w:pPr>
            <w:ins w:id="369" w:author="David F Madsen" w:date="2019-06-06T16:50:00Z">
              <w:r w:rsidRPr="007774F3">
                <w:rPr>
                  <w:bdr w:val="none" w:sz="0" w:space="0" w:color="auto" w:frame="1"/>
                </w:rPr>
                <w:t>Measurement Timestamp</w:t>
              </w:r>
            </w:ins>
          </w:p>
        </w:tc>
        <w:tc>
          <w:tcPr>
            <w:tcW w:w="6072" w:type="dxa"/>
            <w:tcPrChange w:id="370" w:author="David F Madsen" w:date="2019-06-06T16:57:00Z">
              <w:tcPr>
                <w:tcW w:w="4675" w:type="dxa"/>
              </w:tcPr>
            </w:tcPrChange>
          </w:tcPr>
          <w:p w14:paraId="30FE14BE" w14:textId="1E3B6B55" w:rsidR="00227D62" w:rsidRDefault="00227D62">
            <w:pPr>
              <w:rPr>
                <w:ins w:id="371" w:author="David F Madsen" w:date="2019-06-06T16:50:00Z"/>
                <w:rFonts w:ascii="inherit" w:hAnsi="inherit"/>
                <w:b/>
                <w:bCs/>
                <w:bdr w:val="none" w:sz="0" w:space="0" w:color="auto" w:frame="1"/>
              </w:rPr>
              <w:pPrChange w:id="372" w:author="David F Madsen" w:date="2019-06-06T17:20:00Z">
                <w:pPr>
                  <w:spacing w:after="0"/>
                  <w:textAlignment w:val="baseline"/>
                </w:pPr>
              </w:pPrChange>
            </w:pPr>
            <w:ins w:id="373" w:author="David F Madsen" w:date="2019-06-06T16:51:00Z">
              <w:r w:rsidRPr="005C4E3B">
                <w:rPr>
                  <w:bdr w:val="none" w:sz="0" w:space="0" w:color="auto" w:frame="1"/>
                </w:rPr>
                <w:t>The date and time when the measurements were taken.</w:t>
              </w:r>
            </w:ins>
          </w:p>
        </w:tc>
      </w:tr>
      <w:tr w:rsidR="00227D62" w14:paraId="5A83E467" w14:textId="77777777" w:rsidTr="00227D62">
        <w:trPr>
          <w:ins w:id="374" w:author="David F Madsen" w:date="2019-06-06T16:50:00Z"/>
        </w:trPr>
        <w:tc>
          <w:tcPr>
            <w:tcW w:w="3391" w:type="dxa"/>
            <w:tcPrChange w:id="375" w:author="David F Madsen" w:date="2019-06-06T16:57:00Z">
              <w:tcPr>
                <w:tcW w:w="4675" w:type="dxa"/>
              </w:tcPr>
            </w:tcPrChange>
          </w:tcPr>
          <w:p w14:paraId="0F1AE1F3" w14:textId="5227360F" w:rsidR="00227D62" w:rsidRPr="007774F3" w:rsidRDefault="00227D62">
            <w:pPr>
              <w:rPr>
                <w:ins w:id="376" w:author="David F Madsen" w:date="2019-06-06T16:50:00Z"/>
                <w:bdr w:val="none" w:sz="0" w:space="0" w:color="auto" w:frame="1"/>
              </w:rPr>
              <w:pPrChange w:id="377" w:author="David F Madsen" w:date="2019-06-06T17:20:00Z">
                <w:pPr>
                  <w:spacing w:after="0"/>
                  <w:textAlignment w:val="baseline"/>
                </w:pPr>
              </w:pPrChange>
            </w:pPr>
            <w:ins w:id="378" w:author="David F Madsen" w:date="2019-06-06T16:50:00Z">
              <w:r w:rsidRPr="007774F3">
                <w:rPr>
                  <w:bdr w:val="none" w:sz="0" w:space="0" w:color="auto" w:frame="1"/>
                </w:rPr>
                <w:t>Air Temperature</w:t>
              </w:r>
            </w:ins>
          </w:p>
        </w:tc>
        <w:tc>
          <w:tcPr>
            <w:tcW w:w="6072" w:type="dxa"/>
            <w:tcPrChange w:id="379" w:author="David F Madsen" w:date="2019-06-06T16:57:00Z">
              <w:tcPr>
                <w:tcW w:w="4675" w:type="dxa"/>
              </w:tcPr>
            </w:tcPrChange>
          </w:tcPr>
          <w:p w14:paraId="155AE15A" w14:textId="0B7496BE" w:rsidR="00227D62" w:rsidRDefault="00227D62">
            <w:pPr>
              <w:rPr>
                <w:ins w:id="380" w:author="David F Madsen" w:date="2019-06-06T16:50:00Z"/>
                <w:rFonts w:ascii="inherit" w:hAnsi="inherit"/>
                <w:b/>
                <w:bCs/>
                <w:bdr w:val="none" w:sz="0" w:space="0" w:color="auto" w:frame="1"/>
              </w:rPr>
              <w:pPrChange w:id="381" w:author="David F Madsen" w:date="2019-06-06T17:20:00Z">
                <w:pPr>
                  <w:spacing w:after="0"/>
                  <w:textAlignment w:val="baseline"/>
                </w:pPr>
              </w:pPrChange>
            </w:pPr>
            <w:ins w:id="382" w:author="David F Madsen" w:date="2019-06-06T16:51:00Z">
              <w:r w:rsidRPr="005C4E3B">
                <w:rPr>
                  <w:bdr w:val="none" w:sz="0" w:space="0" w:color="auto" w:frame="1"/>
                </w:rPr>
                <w:t>Air Temperature in Celsius degrees.</w:t>
              </w:r>
            </w:ins>
          </w:p>
        </w:tc>
      </w:tr>
      <w:tr w:rsidR="00227D62" w14:paraId="356E95BD" w14:textId="77777777" w:rsidTr="00227D62">
        <w:trPr>
          <w:ins w:id="383" w:author="David F Madsen" w:date="2019-06-06T16:50:00Z"/>
        </w:trPr>
        <w:tc>
          <w:tcPr>
            <w:tcW w:w="3391" w:type="dxa"/>
            <w:tcPrChange w:id="384" w:author="David F Madsen" w:date="2019-06-06T16:57:00Z">
              <w:tcPr>
                <w:tcW w:w="4675" w:type="dxa"/>
              </w:tcPr>
            </w:tcPrChange>
          </w:tcPr>
          <w:p w14:paraId="10DE31CA" w14:textId="27F8CFD3" w:rsidR="00227D62" w:rsidRPr="007774F3" w:rsidRDefault="00227D62">
            <w:pPr>
              <w:rPr>
                <w:ins w:id="385" w:author="David F Madsen" w:date="2019-06-06T16:50:00Z"/>
                <w:bdr w:val="none" w:sz="0" w:space="0" w:color="auto" w:frame="1"/>
              </w:rPr>
              <w:pPrChange w:id="386" w:author="David F Madsen" w:date="2019-06-06T17:20:00Z">
                <w:pPr>
                  <w:spacing w:after="0"/>
                  <w:textAlignment w:val="baseline"/>
                </w:pPr>
              </w:pPrChange>
            </w:pPr>
            <w:ins w:id="387" w:author="David F Madsen" w:date="2019-06-06T16:50:00Z">
              <w:r w:rsidRPr="007774F3">
                <w:rPr>
                  <w:bdr w:val="none" w:sz="0" w:space="0" w:color="auto" w:frame="1"/>
                </w:rPr>
                <w:t>Wet Bulb Temperature</w:t>
              </w:r>
            </w:ins>
          </w:p>
        </w:tc>
        <w:tc>
          <w:tcPr>
            <w:tcW w:w="6072" w:type="dxa"/>
            <w:tcPrChange w:id="388" w:author="David F Madsen" w:date="2019-06-06T16:57:00Z">
              <w:tcPr>
                <w:tcW w:w="4675" w:type="dxa"/>
              </w:tcPr>
            </w:tcPrChange>
          </w:tcPr>
          <w:p w14:paraId="3728DB37" w14:textId="44182930" w:rsidR="00227D62" w:rsidRDefault="00227D62">
            <w:pPr>
              <w:rPr>
                <w:ins w:id="389" w:author="David F Madsen" w:date="2019-06-06T16:50:00Z"/>
                <w:rFonts w:ascii="inherit" w:hAnsi="inherit"/>
                <w:b/>
                <w:bCs/>
                <w:bdr w:val="none" w:sz="0" w:space="0" w:color="auto" w:frame="1"/>
              </w:rPr>
              <w:pPrChange w:id="390" w:author="David F Madsen" w:date="2019-06-06T17:20:00Z">
                <w:pPr>
                  <w:spacing w:after="0"/>
                  <w:textAlignment w:val="baseline"/>
                </w:pPr>
              </w:pPrChange>
            </w:pPr>
            <w:ins w:id="391" w:author="David F Madsen" w:date="2019-06-06T16:51:00Z">
              <w:r w:rsidRPr="005C4E3B">
                <w:rPr>
                  <w:bdr w:val="none" w:sz="0" w:space="0" w:color="auto" w:frame="1"/>
                </w:rPr>
                <w:t>Wet bulb temperature in Celsius degrees.</w:t>
              </w:r>
            </w:ins>
          </w:p>
        </w:tc>
      </w:tr>
      <w:tr w:rsidR="00227D62" w14:paraId="3AC91F8C" w14:textId="77777777" w:rsidTr="00227D62">
        <w:trPr>
          <w:ins w:id="392" w:author="David F Madsen" w:date="2019-06-06T16:50:00Z"/>
        </w:trPr>
        <w:tc>
          <w:tcPr>
            <w:tcW w:w="3391" w:type="dxa"/>
            <w:tcPrChange w:id="393" w:author="David F Madsen" w:date="2019-06-06T16:57:00Z">
              <w:tcPr>
                <w:tcW w:w="4675" w:type="dxa"/>
              </w:tcPr>
            </w:tcPrChange>
          </w:tcPr>
          <w:p w14:paraId="6E733572" w14:textId="185D54DA" w:rsidR="00227D62" w:rsidRPr="007774F3" w:rsidRDefault="00227D62">
            <w:pPr>
              <w:rPr>
                <w:ins w:id="394" w:author="David F Madsen" w:date="2019-06-06T16:50:00Z"/>
                <w:bdr w:val="none" w:sz="0" w:space="0" w:color="auto" w:frame="1"/>
              </w:rPr>
              <w:pPrChange w:id="395" w:author="David F Madsen" w:date="2019-06-06T17:20:00Z">
                <w:pPr>
                  <w:spacing w:after="0"/>
                  <w:textAlignment w:val="baseline"/>
                </w:pPr>
              </w:pPrChange>
            </w:pPr>
            <w:ins w:id="396" w:author="David F Madsen" w:date="2019-06-06T16:50:00Z">
              <w:r w:rsidRPr="007774F3">
                <w:rPr>
                  <w:bdr w:val="none" w:sz="0" w:space="0" w:color="auto" w:frame="1"/>
                </w:rPr>
                <w:t>Humidity</w:t>
              </w:r>
            </w:ins>
          </w:p>
        </w:tc>
        <w:tc>
          <w:tcPr>
            <w:tcW w:w="6072" w:type="dxa"/>
            <w:tcPrChange w:id="397" w:author="David F Madsen" w:date="2019-06-06T16:57:00Z">
              <w:tcPr>
                <w:tcW w:w="4675" w:type="dxa"/>
              </w:tcPr>
            </w:tcPrChange>
          </w:tcPr>
          <w:p w14:paraId="54D642AF" w14:textId="20063578" w:rsidR="00227D62" w:rsidRDefault="00227D62">
            <w:pPr>
              <w:rPr>
                <w:ins w:id="398" w:author="David F Madsen" w:date="2019-06-06T16:50:00Z"/>
                <w:rFonts w:ascii="inherit" w:hAnsi="inherit"/>
                <w:b/>
                <w:bCs/>
                <w:bdr w:val="none" w:sz="0" w:space="0" w:color="auto" w:frame="1"/>
              </w:rPr>
              <w:pPrChange w:id="399" w:author="David F Madsen" w:date="2019-06-06T17:20:00Z">
                <w:pPr>
                  <w:spacing w:after="0"/>
                  <w:textAlignment w:val="baseline"/>
                </w:pPr>
              </w:pPrChange>
            </w:pPr>
            <w:ins w:id="400" w:author="David F Madsen" w:date="2019-06-06T16:51:00Z">
              <w:r w:rsidRPr="005C4E3B">
                <w:rPr>
                  <w:bdr w:val="none" w:sz="0" w:space="0" w:color="auto" w:frame="1"/>
                </w:rPr>
                <w:t>Percent relative humidity.</w:t>
              </w:r>
            </w:ins>
          </w:p>
        </w:tc>
      </w:tr>
      <w:tr w:rsidR="00227D62" w14:paraId="33171FBE" w14:textId="77777777" w:rsidTr="00227D62">
        <w:trPr>
          <w:ins w:id="401" w:author="David F Madsen" w:date="2019-06-06T16:50:00Z"/>
        </w:trPr>
        <w:tc>
          <w:tcPr>
            <w:tcW w:w="3391" w:type="dxa"/>
            <w:tcPrChange w:id="402" w:author="David F Madsen" w:date="2019-06-06T16:57:00Z">
              <w:tcPr>
                <w:tcW w:w="4675" w:type="dxa"/>
              </w:tcPr>
            </w:tcPrChange>
          </w:tcPr>
          <w:p w14:paraId="50CC0DE2" w14:textId="69B1B2A5" w:rsidR="00227D62" w:rsidRPr="007774F3" w:rsidRDefault="00227D62">
            <w:pPr>
              <w:rPr>
                <w:ins w:id="403" w:author="David F Madsen" w:date="2019-06-06T16:50:00Z"/>
                <w:bdr w:val="none" w:sz="0" w:space="0" w:color="auto" w:frame="1"/>
              </w:rPr>
              <w:pPrChange w:id="404" w:author="David F Madsen" w:date="2019-06-06T17:20:00Z">
                <w:pPr>
                  <w:spacing w:after="0"/>
                  <w:textAlignment w:val="baseline"/>
                </w:pPr>
              </w:pPrChange>
            </w:pPr>
            <w:ins w:id="405" w:author="David F Madsen" w:date="2019-06-06T16:51:00Z">
              <w:r w:rsidRPr="007774F3">
                <w:rPr>
                  <w:bdr w:val="none" w:sz="0" w:space="0" w:color="auto" w:frame="1"/>
                </w:rPr>
                <w:t>Rain Intensity</w:t>
              </w:r>
            </w:ins>
          </w:p>
        </w:tc>
        <w:tc>
          <w:tcPr>
            <w:tcW w:w="6072" w:type="dxa"/>
            <w:tcPrChange w:id="406" w:author="David F Madsen" w:date="2019-06-06T16:57:00Z">
              <w:tcPr>
                <w:tcW w:w="4675" w:type="dxa"/>
              </w:tcPr>
            </w:tcPrChange>
          </w:tcPr>
          <w:p w14:paraId="3F3D70A4" w14:textId="7CF2E40C" w:rsidR="00227D62" w:rsidRDefault="00227D62">
            <w:pPr>
              <w:rPr>
                <w:ins w:id="407" w:author="David F Madsen" w:date="2019-06-06T16:50:00Z"/>
                <w:rFonts w:ascii="inherit" w:hAnsi="inherit"/>
                <w:b/>
                <w:bCs/>
                <w:bdr w:val="none" w:sz="0" w:space="0" w:color="auto" w:frame="1"/>
              </w:rPr>
              <w:pPrChange w:id="408" w:author="David F Madsen" w:date="2019-06-06T17:20:00Z">
                <w:pPr>
                  <w:spacing w:after="0"/>
                  <w:textAlignment w:val="baseline"/>
                </w:pPr>
              </w:pPrChange>
            </w:pPr>
            <w:ins w:id="409" w:author="David F Madsen" w:date="2019-06-06T16:51:00Z">
              <w:r w:rsidRPr="005C4E3B">
                <w:rPr>
                  <w:bdr w:val="none" w:sz="0" w:space="0" w:color="auto" w:frame="1"/>
                </w:rPr>
                <w:t>Rain intensity in mm per hour</w:t>
              </w:r>
            </w:ins>
            <w:ins w:id="410" w:author="David F Madsen" w:date="2019-06-06T16:52:00Z">
              <w:r>
                <w:rPr>
                  <w:bdr w:val="none" w:sz="0" w:space="0" w:color="auto" w:frame="1"/>
                </w:rPr>
                <w:t>.</w:t>
              </w:r>
            </w:ins>
          </w:p>
        </w:tc>
      </w:tr>
      <w:tr w:rsidR="00227D62" w14:paraId="0E0B1CFB" w14:textId="77777777" w:rsidTr="00227D62">
        <w:trPr>
          <w:ins w:id="411" w:author="David F Madsen" w:date="2019-06-06T16:50:00Z"/>
        </w:trPr>
        <w:tc>
          <w:tcPr>
            <w:tcW w:w="3391" w:type="dxa"/>
            <w:tcPrChange w:id="412" w:author="David F Madsen" w:date="2019-06-06T16:57:00Z">
              <w:tcPr>
                <w:tcW w:w="4675" w:type="dxa"/>
              </w:tcPr>
            </w:tcPrChange>
          </w:tcPr>
          <w:p w14:paraId="19297F89" w14:textId="2763368A" w:rsidR="00227D62" w:rsidRPr="007774F3" w:rsidRDefault="00227D62">
            <w:pPr>
              <w:rPr>
                <w:ins w:id="413" w:author="David F Madsen" w:date="2019-06-06T16:50:00Z"/>
                <w:bdr w:val="none" w:sz="0" w:space="0" w:color="auto" w:frame="1"/>
              </w:rPr>
              <w:pPrChange w:id="414" w:author="David F Madsen" w:date="2019-06-06T17:20:00Z">
                <w:pPr>
                  <w:spacing w:after="0"/>
                  <w:textAlignment w:val="baseline"/>
                </w:pPr>
              </w:pPrChange>
            </w:pPr>
            <w:ins w:id="415" w:author="David F Madsen" w:date="2019-06-06T16:52:00Z">
              <w:r w:rsidRPr="007774F3">
                <w:rPr>
                  <w:bdr w:val="none" w:sz="0" w:space="0" w:color="auto" w:frame="1"/>
                </w:rPr>
                <w:t>Interval Rain</w:t>
              </w:r>
            </w:ins>
          </w:p>
        </w:tc>
        <w:tc>
          <w:tcPr>
            <w:tcW w:w="6072" w:type="dxa"/>
            <w:tcPrChange w:id="416" w:author="David F Madsen" w:date="2019-06-06T16:57:00Z">
              <w:tcPr>
                <w:tcW w:w="4675" w:type="dxa"/>
              </w:tcPr>
            </w:tcPrChange>
          </w:tcPr>
          <w:p w14:paraId="680E777E" w14:textId="2A7372D4" w:rsidR="00227D62" w:rsidRDefault="00227D62">
            <w:pPr>
              <w:rPr>
                <w:ins w:id="417" w:author="David F Madsen" w:date="2019-06-06T16:50:00Z"/>
                <w:rFonts w:ascii="inherit" w:hAnsi="inherit"/>
                <w:b/>
                <w:bCs/>
                <w:bdr w:val="none" w:sz="0" w:space="0" w:color="auto" w:frame="1"/>
              </w:rPr>
              <w:pPrChange w:id="418" w:author="David F Madsen" w:date="2019-06-06T17:20:00Z">
                <w:pPr>
                  <w:spacing w:after="0"/>
                  <w:textAlignment w:val="baseline"/>
                </w:pPr>
              </w:pPrChange>
            </w:pPr>
            <w:ins w:id="419" w:author="David F Madsen" w:date="2019-06-06T16:52:00Z">
              <w:r w:rsidRPr="005C4E3B">
                <w:rPr>
                  <w:bdr w:val="none" w:sz="0" w:space="0" w:color="auto" w:frame="1"/>
                </w:rPr>
                <w:t>Rain since the last hourly measurement, in mm.</w:t>
              </w:r>
            </w:ins>
          </w:p>
        </w:tc>
      </w:tr>
      <w:tr w:rsidR="00227D62" w14:paraId="65161C7B" w14:textId="77777777" w:rsidTr="00227D62">
        <w:trPr>
          <w:ins w:id="420" w:author="David F Madsen" w:date="2019-06-06T16:50:00Z"/>
        </w:trPr>
        <w:tc>
          <w:tcPr>
            <w:tcW w:w="3391" w:type="dxa"/>
            <w:tcPrChange w:id="421" w:author="David F Madsen" w:date="2019-06-06T16:57:00Z">
              <w:tcPr>
                <w:tcW w:w="4675" w:type="dxa"/>
              </w:tcPr>
            </w:tcPrChange>
          </w:tcPr>
          <w:p w14:paraId="5B63747E" w14:textId="47774885" w:rsidR="00227D62" w:rsidRPr="007774F3" w:rsidRDefault="00227D62">
            <w:pPr>
              <w:rPr>
                <w:ins w:id="422" w:author="David F Madsen" w:date="2019-06-06T16:50:00Z"/>
                <w:bdr w:val="none" w:sz="0" w:space="0" w:color="auto" w:frame="1"/>
              </w:rPr>
              <w:pPrChange w:id="423" w:author="David F Madsen" w:date="2019-06-06T17:20:00Z">
                <w:pPr>
                  <w:spacing w:after="0"/>
                  <w:textAlignment w:val="baseline"/>
                </w:pPr>
              </w:pPrChange>
            </w:pPr>
            <w:ins w:id="424" w:author="David F Madsen" w:date="2019-06-06T16:52:00Z">
              <w:r w:rsidRPr="007774F3">
                <w:rPr>
                  <w:bdr w:val="none" w:sz="0" w:space="0" w:color="auto" w:frame="1"/>
                </w:rPr>
                <w:t>Total Rain</w:t>
              </w:r>
            </w:ins>
          </w:p>
        </w:tc>
        <w:tc>
          <w:tcPr>
            <w:tcW w:w="6072" w:type="dxa"/>
            <w:tcPrChange w:id="425" w:author="David F Madsen" w:date="2019-06-06T16:57:00Z">
              <w:tcPr>
                <w:tcW w:w="4675" w:type="dxa"/>
              </w:tcPr>
            </w:tcPrChange>
          </w:tcPr>
          <w:p w14:paraId="1178DF2B" w14:textId="37286C70" w:rsidR="00227D62" w:rsidRDefault="00227D62">
            <w:pPr>
              <w:rPr>
                <w:ins w:id="426" w:author="David F Madsen" w:date="2019-06-06T16:50:00Z"/>
                <w:rFonts w:ascii="inherit" w:hAnsi="inherit"/>
                <w:b/>
                <w:bCs/>
                <w:bdr w:val="none" w:sz="0" w:space="0" w:color="auto" w:frame="1"/>
              </w:rPr>
              <w:pPrChange w:id="427" w:author="David F Madsen" w:date="2019-06-06T17:20:00Z">
                <w:pPr>
                  <w:spacing w:after="0"/>
                  <w:textAlignment w:val="baseline"/>
                </w:pPr>
              </w:pPrChange>
            </w:pPr>
            <w:ins w:id="428" w:author="David F Madsen" w:date="2019-06-06T16:52:00Z">
              <w:r w:rsidRPr="005C4E3B">
                <w:rPr>
                  <w:bdr w:val="none" w:sz="0" w:space="0" w:color="auto" w:frame="1"/>
                </w:rPr>
                <w:t>Total rain since midnight in mm.</w:t>
              </w:r>
            </w:ins>
          </w:p>
        </w:tc>
      </w:tr>
      <w:tr w:rsidR="00227D62" w14:paraId="570F7732" w14:textId="77777777" w:rsidTr="00227D62">
        <w:trPr>
          <w:ins w:id="429" w:author="David F Madsen" w:date="2019-06-06T16:52:00Z"/>
        </w:trPr>
        <w:tc>
          <w:tcPr>
            <w:tcW w:w="3391" w:type="dxa"/>
            <w:tcPrChange w:id="430" w:author="David F Madsen" w:date="2019-06-06T16:57:00Z">
              <w:tcPr>
                <w:tcW w:w="4675" w:type="dxa"/>
              </w:tcPr>
            </w:tcPrChange>
          </w:tcPr>
          <w:p w14:paraId="63009F1E" w14:textId="698EA0D6" w:rsidR="00227D62" w:rsidRPr="007774F3" w:rsidRDefault="00227D62">
            <w:pPr>
              <w:rPr>
                <w:ins w:id="431" w:author="David F Madsen" w:date="2019-06-06T16:52:00Z"/>
                <w:bdr w:val="none" w:sz="0" w:space="0" w:color="auto" w:frame="1"/>
              </w:rPr>
              <w:pPrChange w:id="432" w:author="David F Madsen" w:date="2019-06-06T17:20:00Z">
                <w:pPr>
                  <w:spacing w:after="0"/>
                  <w:textAlignment w:val="baseline"/>
                </w:pPr>
              </w:pPrChange>
            </w:pPr>
            <w:ins w:id="433" w:author="David F Madsen" w:date="2019-06-06T16:53:00Z">
              <w:r w:rsidRPr="007774F3">
                <w:rPr>
                  <w:bdr w:val="none" w:sz="0" w:space="0" w:color="auto" w:frame="1"/>
                </w:rPr>
                <w:t>Precipitation Type</w:t>
              </w:r>
            </w:ins>
          </w:p>
        </w:tc>
        <w:tc>
          <w:tcPr>
            <w:tcW w:w="6072" w:type="dxa"/>
            <w:tcPrChange w:id="434" w:author="David F Madsen" w:date="2019-06-06T16:57:00Z">
              <w:tcPr>
                <w:tcW w:w="4675" w:type="dxa"/>
              </w:tcPr>
            </w:tcPrChange>
          </w:tcPr>
          <w:p w14:paraId="29E526D5" w14:textId="426DBD37" w:rsidR="00227D62" w:rsidRPr="005C4E3B" w:rsidRDefault="00227D62">
            <w:pPr>
              <w:rPr>
                <w:ins w:id="435" w:author="David F Madsen" w:date="2019-06-06T16:52:00Z"/>
                <w:bdr w:val="none" w:sz="0" w:space="0" w:color="auto" w:frame="1"/>
              </w:rPr>
              <w:pPrChange w:id="436" w:author="David F Madsen" w:date="2019-06-06T17:20:00Z">
                <w:pPr>
                  <w:spacing w:after="0"/>
                  <w:textAlignment w:val="baseline"/>
                </w:pPr>
              </w:pPrChange>
            </w:pPr>
            <w:moveToRangeStart w:id="437" w:author="David F Madsen" w:date="2019-06-06T16:53:00Z" w:name="move10732404"/>
            <w:moveTo w:id="438" w:author="David F Madsen" w:date="2019-06-06T16:53:00Z">
              <w:r w:rsidRPr="005C4E3B">
                <w:rPr>
                  <w:bdr w:val="none" w:sz="0" w:space="0" w:color="auto" w:frame="1"/>
                </w:rPr>
                <w:t>0 = No precipitation 60 = Liquid precipitation, e.g. rain - Ice, hail and sleet are transmitted as rain (60). 70 = Solid precipitation, e.g. snow 40 = unspecified precipitation</w:t>
              </w:r>
            </w:moveTo>
            <w:moveToRangeEnd w:id="437"/>
          </w:p>
        </w:tc>
      </w:tr>
      <w:tr w:rsidR="00227D62" w14:paraId="62C975B4" w14:textId="77777777" w:rsidTr="00227D62">
        <w:trPr>
          <w:ins w:id="439" w:author="David F Madsen" w:date="2019-06-06T16:53:00Z"/>
        </w:trPr>
        <w:tc>
          <w:tcPr>
            <w:tcW w:w="3391" w:type="dxa"/>
            <w:tcPrChange w:id="440" w:author="David F Madsen" w:date="2019-06-06T16:57:00Z">
              <w:tcPr>
                <w:tcW w:w="4675" w:type="dxa"/>
              </w:tcPr>
            </w:tcPrChange>
          </w:tcPr>
          <w:p w14:paraId="0D5D82B4" w14:textId="0E6FC575" w:rsidR="00227D62" w:rsidRPr="007774F3" w:rsidRDefault="00227D62">
            <w:pPr>
              <w:rPr>
                <w:ins w:id="441" w:author="David F Madsen" w:date="2019-06-06T16:53:00Z"/>
                <w:bdr w:val="none" w:sz="0" w:space="0" w:color="auto" w:frame="1"/>
              </w:rPr>
              <w:pPrChange w:id="442" w:author="David F Madsen" w:date="2019-06-06T17:20:00Z">
                <w:pPr>
                  <w:spacing w:after="0"/>
                  <w:textAlignment w:val="baseline"/>
                </w:pPr>
              </w:pPrChange>
            </w:pPr>
            <w:ins w:id="443" w:author="David F Madsen" w:date="2019-06-06T16:53:00Z">
              <w:r w:rsidRPr="007774F3">
                <w:rPr>
                  <w:bdr w:val="none" w:sz="0" w:space="0" w:color="auto" w:frame="1"/>
                </w:rPr>
                <w:t>Wind Direction</w:t>
              </w:r>
            </w:ins>
          </w:p>
        </w:tc>
        <w:tc>
          <w:tcPr>
            <w:tcW w:w="6072" w:type="dxa"/>
            <w:tcPrChange w:id="444" w:author="David F Madsen" w:date="2019-06-06T16:57:00Z">
              <w:tcPr>
                <w:tcW w:w="4675" w:type="dxa"/>
              </w:tcPr>
            </w:tcPrChange>
          </w:tcPr>
          <w:p w14:paraId="576BEF55" w14:textId="3E27B6D3" w:rsidR="00227D62" w:rsidRPr="005C4E3B" w:rsidRDefault="00227D62">
            <w:pPr>
              <w:rPr>
                <w:ins w:id="445" w:author="David F Madsen" w:date="2019-06-06T16:53:00Z"/>
                <w:bdr w:val="none" w:sz="0" w:space="0" w:color="auto" w:frame="1"/>
              </w:rPr>
              <w:pPrChange w:id="446" w:author="David F Madsen" w:date="2019-06-06T17:20:00Z">
                <w:pPr>
                  <w:spacing w:after="0"/>
                  <w:textAlignment w:val="baseline"/>
                </w:pPr>
              </w:pPrChange>
            </w:pPr>
            <w:ins w:id="447" w:author="David F Madsen" w:date="2019-06-06T16:53:00Z">
              <w:r w:rsidRPr="005C4E3B">
                <w:rPr>
                  <w:bdr w:val="none" w:sz="0" w:space="0" w:color="auto" w:frame="1"/>
                </w:rPr>
                <w:t>Wind direction in degrees.</w:t>
              </w:r>
            </w:ins>
          </w:p>
        </w:tc>
      </w:tr>
      <w:tr w:rsidR="00227D62" w14:paraId="0295C5E9" w14:textId="77777777" w:rsidTr="00227D62">
        <w:trPr>
          <w:ins w:id="448" w:author="David F Madsen" w:date="2019-06-06T16:53:00Z"/>
        </w:trPr>
        <w:tc>
          <w:tcPr>
            <w:tcW w:w="3391" w:type="dxa"/>
            <w:tcPrChange w:id="449" w:author="David F Madsen" w:date="2019-06-06T16:57:00Z">
              <w:tcPr>
                <w:tcW w:w="4675" w:type="dxa"/>
              </w:tcPr>
            </w:tcPrChange>
          </w:tcPr>
          <w:p w14:paraId="03E12230" w14:textId="4169A6B3" w:rsidR="00227D62" w:rsidRPr="007774F3" w:rsidRDefault="00227D62">
            <w:pPr>
              <w:rPr>
                <w:ins w:id="450" w:author="David F Madsen" w:date="2019-06-06T16:53:00Z"/>
                <w:bdr w:val="none" w:sz="0" w:space="0" w:color="auto" w:frame="1"/>
              </w:rPr>
              <w:pPrChange w:id="451" w:author="David F Madsen" w:date="2019-06-06T17:20:00Z">
                <w:pPr>
                  <w:spacing w:after="0"/>
                  <w:textAlignment w:val="baseline"/>
                </w:pPr>
              </w:pPrChange>
            </w:pPr>
            <w:ins w:id="452" w:author="David F Madsen" w:date="2019-06-06T16:53:00Z">
              <w:r w:rsidRPr="007774F3">
                <w:rPr>
                  <w:bdr w:val="none" w:sz="0" w:space="0" w:color="auto" w:frame="1"/>
                </w:rPr>
                <w:t>Wind Speed</w:t>
              </w:r>
            </w:ins>
          </w:p>
        </w:tc>
        <w:tc>
          <w:tcPr>
            <w:tcW w:w="6072" w:type="dxa"/>
            <w:tcPrChange w:id="453" w:author="David F Madsen" w:date="2019-06-06T16:57:00Z">
              <w:tcPr>
                <w:tcW w:w="4675" w:type="dxa"/>
              </w:tcPr>
            </w:tcPrChange>
          </w:tcPr>
          <w:p w14:paraId="6EE92DFA" w14:textId="0E3A01D9" w:rsidR="00227D62" w:rsidRPr="005C4E3B" w:rsidRDefault="00227D62">
            <w:pPr>
              <w:rPr>
                <w:ins w:id="454" w:author="David F Madsen" w:date="2019-06-06T16:53:00Z"/>
                <w:bdr w:val="none" w:sz="0" w:space="0" w:color="auto" w:frame="1"/>
              </w:rPr>
              <w:pPrChange w:id="455" w:author="David F Madsen" w:date="2019-06-06T17:20:00Z">
                <w:pPr>
                  <w:spacing w:after="0"/>
                  <w:textAlignment w:val="baseline"/>
                </w:pPr>
              </w:pPrChange>
            </w:pPr>
            <w:ins w:id="456" w:author="David F Madsen" w:date="2019-06-06T16:53:00Z">
              <w:r w:rsidRPr="005C4E3B">
                <w:rPr>
                  <w:bdr w:val="none" w:sz="0" w:space="0" w:color="auto" w:frame="1"/>
                </w:rPr>
                <w:t>Wind speed in meters per second.</w:t>
              </w:r>
            </w:ins>
          </w:p>
        </w:tc>
      </w:tr>
      <w:tr w:rsidR="00227D62" w14:paraId="7D1C3654" w14:textId="77777777" w:rsidTr="00227D62">
        <w:trPr>
          <w:ins w:id="457" w:author="David F Madsen" w:date="2019-06-06T16:53:00Z"/>
        </w:trPr>
        <w:tc>
          <w:tcPr>
            <w:tcW w:w="3391" w:type="dxa"/>
            <w:tcPrChange w:id="458" w:author="David F Madsen" w:date="2019-06-06T16:57:00Z">
              <w:tcPr>
                <w:tcW w:w="4675" w:type="dxa"/>
              </w:tcPr>
            </w:tcPrChange>
          </w:tcPr>
          <w:p w14:paraId="2D866A8A" w14:textId="3E5D3C49" w:rsidR="00227D62" w:rsidRPr="007774F3" w:rsidRDefault="00227D62">
            <w:pPr>
              <w:rPr>
                <w:ins w:id="459" w:author="David F Madsen" w:date="2019-06-06T16:53:00Z"/>
                <w:bdr w:val="none" w:sz="0" w:space="0" w:color="auto" w:frame="1"/>
              </w:rPr>
              <w:pPrChange w:id="460" w:author="David F Madsen" w:date="2019-06-06T17:20:00Z">
                <w:pPr>
                  <w:spacing w:after="0"/>
                  <w:textAlignment w:val="baseline"/>
                </w:pPr>
              </w:pPrChange>
            </w:pPr>
            <w:ins w:id="461" w:author="David F Madsen" w:date="2019-06-06T16:53:00Z">
              <w:r w:rsidRPr="007774F3">
                <w:rPr>
                  <w:bdr w:val="none" w:sz="0" w:space="0" w:color="auto" w:frame="1"/>
                </w:rPr>
                <w:t>Maximum Wind Speed</w:t>
              </w:r>
            </w:ins>
          </w:p>
        </w:tc>
        <w:tc>
          <w:tcPr>
            <w:tcW w:w="6072" w:type="dxa"/>
            <w:tcPrChange w:id="462" w:author="David F Madsen" w:date="2019-06-06T16:57:00Z">
              <w:tcPr>
                <w:tcW w:w="4675" w:type="dxa"/>
              </w:tcPr>
            </w:tcPrChange>
          </w:tcPr>
          <w:p w14:paraId="18B1EEA0" w14:textId="5B17592F" w:rsidR="00227D62" w:rsidRPr="005C4E3B" w:rsidRDefault="00227D62">
            <w:pPr>
              <w:rPr>
                <w:ins w:id="463" w:author="David F Madsen" w:date="2019-06-06T16:53:00Z"/>
                <w:bdr w:val="none" w:sz="0" w:space="0" w:color="auto" w:frame="1"/>
              </w:rPr>
              <w:pPrChange w:id="464" w:author="David F Madsen" w:date="2019-06-06T17:20:00Z">
                <w:pPr>
                  <w:spacing w:after="0"/>
                  <w:textAlignment w:val="baseline"/>
                </w:pPr>
              </w:pPrChange>
            </w:pPr>
            <w:ins w:id="465" w:author="David F Madsen" w:date="2019-06-06T16:53:00Z">
              <w:r w:rsidRPr="005C4E3B">
                <w:rPr>
                  <w:bdr w:val="none" w:sz="0" w:space="0" w:color="auto" w:frame="1"/>
                </w:rPr>
                <w:t>Maximum wind speed since midnight in meters per second.</w:t>
              </w:r>
            </w:ins>
          </w:p>
        </w:tc>
      </w:tr>
      <w:tr w:rsidR="00227D62" w14:paraId="648DFE89" w14:textId="77777777" w:rsidTr="00227D62">
        <w:trPr>
          <w:ins w:id="466" w:author="David F Madsen" w:date="2019-06-06T16:53:00Z"/>
        </w:trPr>
        <w:tc>
          <w:tcPr>
            <w:tcW w:w="3391" w:type="dxa"/>
            <w:tcPrChange w:id="467" w:author="David F Madsen" w:date="2019-06-06T16:57:00Z">
              <w:tcPr>
                <w:tcW w:w="4675" w:type="dxa"/>
              </w:tcPr>
            </w:tcPrChange>
          </w:tcPr>
          <w:p w14:paraId="2C0981BC" w14:textId="38144B04" w:rsidR="00227D62" w:rsidRPr="007774F3" w:rsidRDefault="00227D62">
            <w:pPr>
              <w:rPr>
                <w:ins w:id="468" w:author="David F Madsen" w:date="2019-06-06T16:53:00Z"/>
                <w:bdr w:val="none" w:sz="0" w:space="0" w:color="auto" w:frame="1"/>
              </w:rPr>
              <w:pPrChange w:id="469" w:author="David F Madsen" w:date="2019-06-06T17:20:00Z">
                <w:pPr>
                  <w:spacing w:after="0"/>
                  <w:textAlignment w:val="baseline"/>
                </w:pPr>
              </w:pPrChange>
            </w:pPr>
            <w:ins w:id="470" w:author="David F Madsen" w:date="2019-06-06T16:54:00Z">
              <w:r w:rsidRPr="007774F3">
                <w:rPr>
                  <w:bdr w:val="none" w:sz="0" w:space="0" w:color="auto" w:frame="1"/>
                </w:rPr>
                <w:t>Barometric Pressure</w:t>
              </w:r>
            </w:ins>
          </w:p>
        </w:tc>
        <w:tc>
          <w:tcPr>
            <w:tcW w:w="6072" w:type="dxa"/>
            <w:tcPrChange w:id="471" w:author="David F Madsen" w:date="2019-06-06T16:57:00Z">
              <w:tcPr>
                <w:tcW w:w="4675" w:type="dxa"/>
              </w:tcPr>
            </w:tcPrChange>
          </w:tcPr>
          <w:p w14:paraId="03C2D5BA" w14:textId="5E0D7117" w:rsidR="00227D62" w:rsidRPr="005C4E3B" w:rsidRDefault="00227D62">
            <w:pPr>
              <w:rPr>
                <w:ins w:id="472" w:author="David F Madsen" w:date="2019-06-06T16:53:00Z"/>
                <w:bdr w:val="none" w:sz="0" w:space="0" w:color="auto" w:frame="1"/>
              </w:rPr>
              <w:pPrChange w:id="473" w:author="David F Madsen" w:date="2019-06-06T17:20:00Z">
                <w:pPr>
                  <w:spacing w:after="0"/>
                  <w:textAlignment w:val="baseline"/>
                </w:pPr>
              </w:pPrChange>
            </w:pPr>
            <w:ins w:id="474" w:author="David F Madsen" w:date="2019-06-06T16:54:00Z">
              <w:r w:rsidRPr="005C4E3B">
                <w:rPr>
                  <w:bdr w:val="none" w:sz="0" w:space="0" w:color="auto" w:frame="1"/>
                </w:rPr>
                <w:t xml:space="preserve">Barometric pressure in </w:t>
              </w:r>
              <w:proofErr w:type="spellStart"/>
              <w:r w:rsidRPr="005C4E3B">
                <w:rPr>
                  <w:bdr w:val="none" w:sz="0" w:space="0" w:color="auto" w:frame="1"/>
                </w:rPr>
                <w:t>hPa</w:t>
              </w:r>
              <w:proofErr w:type="spellEnd"/>
              <w:r w:rsidRPr="005C4E3B">
                <w:rPr>
                  <w:bdr w:val="none" w:sz="0" w:space="0" w:color="auto" w:frame="1"/>
                </w:rPr>
                <w:t>.</w:t>
              </w:r>
            </w:ins>
          </w:p>
        </w:tc>
      </w:tr>
      <w:tr w:rsidR="00227D62" w14:paraId="4FEF0771" w14:textId="77777777" w:rsidTr="00227D62">
        <w:trPr>
          <w:ins w:id="475" w:author="David F Madsen" w:date="2019-06-06T16:54:00Z"/>
        </w:trPr>
        <w:tc>
          <w:tcPr>
            <w:tcW w:w="3391" w:type="dxa"/>
            <w:tcPrChange w:id="476" w:author="David F Madsen" w:date="2019-06-06T16:57:00Z">
              <w:tcPr>
                <w:tcW w:w="4675" w:type="dxa"/>
              </w:tcPr>
            </w:tcPrChange>
          </w:tcPr>
          <w:p w14:paraId="1365E31E" w14:textId="4D10A83E" w:rsidR="00227D62" w:rsidRPr="007774F3" w:rsidRDefault="00227D62">
            <w:pPr>
              <w:rPr>
                <w:ins w:id="477" w:author="David F Madsen" w:date="2019-06-06T16:54:00Z"/>
                <w:bdr w:val="none" w:sz="0" w:space="0" w:color="auto" w:frame="1"/>
              </w:rPr>
              <w:pPrChange w:id="478" w:author="David F Madsen" w:date="2019-06-06T17:20:00Z">
                <w:pPr>
                  <w:spacing w:after="0"/>
                  <w:textAlignment w:val="baseline"/>
                </w:pPr>
              </w:pPrChange>
            </w:pPr>
            <w:ins w:id="479" w:author="David F Madsen" w:date="2019-06-06T16:54:00Z">
              <w:r w:rsidRPr="007774F3">
                <w:rPr>
                  <w:bdr w:val="none" w:sz="0" w:space="0" w:color="auto" w:frame="1"/>
                </w:rPr>
                <w:t>Solar Radiation</w:t>
              </w:r>
            </w:ins>
          </w:p>
        </w:tc>
        <w:tc>
          <w:tcPr>
            <w:tcW w:w="6072" w:type="dxa"/>
            <w:tcPrChange w:id="480" w:author="David F Madsen" w:date="2019-06-06T16:57:00Z">
              <w:tcPr>
                <w:tcW w:w="4675" w:type="dxa"/>
              </w:tcPr>
            </w:tcPrChange>
          </w:tcPr>
          <w:p w14:paraId="46C6B3DD" w14:textId="17F99013" w:rsidR="00227D62" w:rsidRPr="005C4E3B" w:rsidRDefault="00227D62">
            <w:pPr>
              <w:rPr>
                <w:ins w:id="481" w:author="David F Madsen" w:date="2019-06-06T16:54:00Z"/>
                <w:bdr w:val="none" w:sz="0" w:space="0" w:color="auto" w:frame="1"/>
              </w:rPr>
              <w:pPrChange w:id="482" w:author="David F Madsen" w:date="2019-06-06T17:20:00Z">
                <w:pPr>
                  <w:spacing w:after="0"/>
                  <w:textAlignment w:val="baseline"/>
                </w:pPr>
              </w:pPrChange>
            </w:pPr>
            <w:ins w:id="483" w:author="David F Madsen" w:date="2019-06-06T16:54:00Z">
              <w:r w:rsidRPr="005C4E3B">
                <w:rPr>
                  <w:bdr w:val="none" w:sz="0" w:space="0" w:color="auto" w:frame="1"/>
                </w:rPr>
                <w:t>Solar radiation in watts per square meter.</w:t>
              </w:r>
            </w:ins>
          </w:p>
        </w:tc>
      </w:tr>
      <w:tr w:rsidR="00227D62" w14:paraId="526C1587" w14:textId="77777777" w:rsidTr="00227D62">
        <w:trPr>
          <w:ins w:id="484" w:author="David F Madsen" w:date="2019-06-06T16:54:00Z"/>
        </w:trPr>
        <w:tc>
          <w:tcPr>
            <w:tcW w:w="3391" w:type="dxa"/>
            <w:tcPrChange w:id="485" w:author="David F Madsen" w:date="2019-06-06T16:57:00Z">
              <w:tcPr>
                <w:tcW w:w="4675" w:type="dxa"/>
              </w:tcPr>
            </w:tcPrChange>
          </w:tcPr>
          <w:p w14:paraId="00E3F30A" w14:textId="1782CD1D" w:rsidR="00227D62" w:rsidRPr="007774F3" w:rsidRDefault="00227D62">
            <w:pPr>
              <w:rPr>
                <w:ins w:id="486" w:author="David F Madsen" w:date="2019-06-06T16:54:00Z"/>
                <w:bdr w:val="none" w:sz="0" w:space="0" w:color="auto" w:frame="1"/>
              </w:rPr>
              <w:pPrChange w:id="487" w:author="David F Madsen" w:date="2019-06-06T17:20:00Z">
                <w:pPr>
                  <w:spacing w:after="0"/>
                  <w:textAlignment w:val="baseline"/>
                </w:pPr>
              </w:pPrChange>
            </w:pPr>
            <w:ins w:id="488" w:author="David F Madsen" w:date="2019-06-06T16:54:00Z">
              <w:r w:rsidRPr="007774F3">
                <w:rPr>
                  <w:bdr w:val="none" w:sz="0" w:space="0" w:color="auto" w:frame="1"/>
                </w:rPr>
                <w:t>Heading</w:t>
              </w:r>
            </w:ins>
          </w:p>
        </w:tc>
        <w:tc>
          <w:tcPr>
            <w:tcW w:w="6072" w:type="dxa"/>
            <w:tcPrChange w:id="489" w:author="David F Madsen" w:date="2019-06-06T16:57:00Z">
              <w:tcPr>
                <w:tcW w:w="4675" w:type="dxa"/>
              </w:tcPr>
            </w:tcPrChange>
          </w:tcPr>
          <w:p w14:paraId="43EF67C0" w14:textId="2975EEFB" w:rsidR="00227D62" w:rsidRPr="005C4E3B" w:rsidRDefault="00227D62">
            <w:pPr>
              <w:rPr>
                <w:ins w:id="490" w:author="David F Madsen" w:date="2019-06-06T16:54:00Z"/>
                <w:bdr w:val="none" w:sz="0" w:space="0" w:color="auto" w:frame="1"/>
              </w:rPr>
              <w:pPrChange w:id="491" w:author="David F Madsen" w:date="2019-06-06T17:20:00Z">
                <w:pPr>
                  <w:spacing w:after="0"/>
                  <w:textAlignment w:val="baseline"/>
                </w:pPr>
              </w:pPrChange>
            </w:pPr>
            <w:moveToRangeStart w:id="492" w:author="David F Madsen" w:date="2019-06-06T16:54:00Z" w:name="move10732490"/>
            <w:moveTo w:id="493" w:author="David F Madsen" w:date="2019-06-06T16:54:00Z">
              <w:r w:rsidRPr="005C4E3B">
                <w:rPr>
                  <w:bdr w:val="none" w:sz="0" w:space="0" w:color="auto" w:frame="1"/>
                </w:rPr>
                <w:t>The current heading of the wind-measurement unit. The ideal value to get the most accurate measurements is true north (0 degrees) and the unit is manually adjusted, as necessary, to keep it close to this heading</w:t>
              </w:r>
            </w:moveTo>
            <w:moveToRangeEnd w:id="492"/>
            <w:ins w:id="494" w:author="David F Madsen" w:date="2019-06-06T16:54:00Z">
              <w:r>
                <w:rPr>
                  <w:bdr w:val="none" w:sz="0" w:space="0" w:color="auto" w:frame="1"/>
                </w:rPr>
                <w:t>.</w:t>
              </w:r>
            </w:ins>
          </w:p>
        </w:tc>
      </w:tr>
      <w:tr w:rsidR="00227D62" w14:paraId="7B121536" w14:textId="77777777" w:rsidTr="00227D62">
        <w:trPr>
          <w:ins w:id="495" w:author="David F Madsen" w:date="2019-06-06T16:54:00Z"/>
        </w:trPr>
        <w:tc>
          <w:tcPr>
            <w:tcW w:w="3391" w:type="dxa"/>
            <w:tcPrChange w:id="496" w:author="David F Madsen" w:date="2019-06-06T16:57:00Z">
              <w:tcPr>
                <w:tcW w:w="4675" w:type="dxa"/>
              </w:tcPr>
            </w:tcPrChange>
          </w:tcPr>
          <w:p w14:paraId="4E1B7538" w14:textId="5951044A" w:rsidR="00227D62" w:rsidRPr="007774F3" w:rsidRDefault="00227D62">
            <w:pPr>
              <w:rPr>
                <w:ins w:id="497" w:author="David F Madsen" w:date="2019-06-06T16:54:00Z"/>
                <w:bdr w:val="none" w:sz="0" w:space="0" w:color="auto" w:frame="1"/>
              </w:rPr>
              <w:pPrChange w:id="498" w:author="David F Madsen" w:date="2019-06-06T17:20:00Z">
                <w:pPr>
                  <w:spacing w:after="0"/>
                  <w:textAlignment w:val="baseline"/>
                </w:pPr>
              </w:pPrChange>
            </w:pPr>
            <w:ins w:id="499" w:author="David F Madsen" w:date="2019-06-06T16:54:00Z">
              <w:r w:rsidRPr="007774F3">
                <w:rPr>
                  <w:bdr w:val="none" w:sz="0" w:space="0" w:color="auto" w:frame="1"/>
                </w:rPr>
                <w:t>Battery Life</w:t>
              </w:r>
            </w:ins>
          </w:p>
        </w:tc>
        <w:tc>
          <w:tcPr>
            <w:tcW w:w="6072" w:type="dxa"/>
            <w:tcPrChange w:id="500" w:author="David F Madsen" w:date="2019-06-06T16:57:00Z">
              <w:tcPr>
                <w:tcW w:w="4675" w:type="dxa"/>
              </w:tcPr>
            </w:tcPrChange>
          </w:tcPr>
          <w:p w14:paraId="0E6CB2BF" w14:textId="36821170" w:rsidR="00227D62" w:rsidRPr="005C4E3B" w:rsidRDefault="00227D62">
            <w:pPr>
              <w:rPr>
                <w:ins w:id="501" w:author="David F Madsen" w:date="2019-06-06T16:54:00Z"/>
                <w:bdr w:val="none" w:sz="0" w:space="0" w:color="auto" w:frame="1"/>
              </w:rPr>
              <w:pPrChange w:id="502" w:author="David F Madsen" w:date="2019-06-06T17:20:00Z">
                <w:pPr>
                  <w:spacing w:after="0"/>
                  <w:textAlignment w:val="baseline"/>
                </w:pPr>
              </w:pPrChange>
            </w:pPr>
            <w:ins w:id="503" w:author="David F Madsen" w:date="2019-06-06T16:54:00Z">
              <w:r w:rsidRPr="005C4E3B">
                <w:rPr>
                  <w:bdr w:val="none" w:sz="0" w:space="0" w:color="auto" w:frame="1"/>
                </w:rPr>
                <w:t>Battery voltage, an indicator of remaining battery life used by the Chicago Park District to know when batteries should be replaced.</w:t>
              </w:r>
            </w:ins>
          </w:p>
        </w:tc>
      </w:tr>
      <w:tr w:rsidR="00227D62" w14:paraId="2EC79B3F" w14:textId="77777777" w:rsidTr="00227D62">
        <w:trPr>
          <w:ins w:id="504" w:author="David F Madsen" w:date="2019-06-06T16:54:00Z"/>
        </w:trPr>
        <w:tc>
          <w:tcPr>
            <w:tcW w:w="3391" w:type="dxa"/>
            <w:tcPrChange w:id="505" w:author="David F Madsen" w:date="2019-06-06T16:57:00Z">
              <w:tcPr>
                <w:tcW w:w="4675" w:type="dxa"/>
              </w:tcPr>
            </w:tcPrChange>
          </w:tcPr>
          <w:p w14:paraId="2755BDCF" w14:textId="49AA2EE8" w:rsidR="00227D62" w:rsidRPr="007774F3" w:rsidRDefault="00227D62">
            <w:pPr>
              <w:rPr>
                <w:ins w:id="506" w:author="David F Madsen" w:date="2019-06-06T16:54:00Z"/>
                <w:bdr w:val="none" w:sz="0" w:space="0" w:color="auto" w:frame="1"/>
              </w:rPr>
              <w:pPrChange w:id="507" w:author="David F Madsen" w:date="2019-06-06T17:20:00Z">
                <w:pPr>
                  <w:spacing w:after="0"/>
                  <w:textAlignment w:val="baseline"/>
                </w:pPr>
              </w:pPrChange>
            </w:pPr>
            <w:ins w:id="508" w:author="David F Madsen" w:date="2019-06-06T16:55:00Z">
              <w:r w:rsidRPr="007774F3">
                <w:rPr>
                  <w:bdr w:val="none" w:sz="0" w:space="0" w:color="auto" w:frame="1"/>
                </w:rPr>
                <w:t>Measurement Timestamp Label</w:t>
              </w:r>
            </w:ins>
          </w:p>
        </w:tc>
        <w:tc>
          <w:tcPr>
            <w:tcW w:w="6072" w:type="dxa"/>
            <w:tcPrChange w:id="509" w:author="David F Madsen" w:date="2019-06-06T16:57:00Z">
              <w:tcPr>
                <w:tcW w:w="4675" w:type="dxa"/>
              </w:tcPr>
            </w:tcPrChange>
          </w:tcPr>
          <w:p w14:paraId="1F5F86EB" w14:textId="08E15DDA" w:rsidR="00227D62" w:rsidRPr="005C4E3B" w:rsidRDefault="00227D62">
            <w:pPr>
              <w:rPr>
                <w:ins w:id="510" w:author="David F Madsen" w:date="2019-06-06T16:54:00Z"/>
                <w:bdr w:val="none" w:sz="0" w:space="0" w:color="auto" w:frame="1"/>
              </w:rPr>
              <w:pPrChange w:id="511" w:author="David F Madsen" w:date="2019-06-06T17:20:00Z">
                <w:pPr>
                  <w:spacing w:after="0"/>
                  <w:textAlignment w:val="baseline"/>
                </w:pPr>
              </w:pPrChange>
            </w:pPr>
            <w:ins w:id="512" w:author="David F Madsen" w:date="2019-06-06T16:55:00Z">
              <w:r w:rsidRPr="005C4E3B">
                <w:rPr>
                  <w:bdr w:val="none" w:sz="0" w:space="0" w:color="auto" w:frame="1"/>
                </w:rPr>
                <w:t>The Last Updated value in text format, suitable for use in the Visualize function.</w:t>
              </w:r>
            </w:ins>
          </w:p>
        </w:tc>
      </w:tr>
      <w:tr w:rsidR="00227D62" w14:paraId="0C6D0227" w14:textId="77777777" w:rsidTr="00227D62">
        <w:trPr>
          <w:ins w:id="513" w:author="David F Madsen" w:date="2019-06-06T16:55:00Z"/>
        </w:trPr>
        <w:tc>
          <w:tcPr>
            <w:tcW w:w="3391" w:type="dxa"/>
            <w:tcPrChange w:id="514" w:author="David F Madsen" w:date="2019-06-06T16:57:00Z">
              <w:tcPr>
                <w:tcW w:w="4675" w:type="dxa"/>
              </w:tcPr>
            </w:tcPrChange>
          </w:tcPr>
          <w:p w14:paraId="6CABDB31" w14:textId="34758542" w:rsidR="00227D62" w:rsidRPr="007774F3" w:rsidRDefault="00227D62">
            <w:pPr>
              <w:rPr>
                <w:ins w:id="515" w:author="David F Madsen" w:date="2019-06-06T16:55:00Z"/>
                <w:bdr w:val="none" w:sz="0" w:space="0" w:color="auto" w:frame="1"/>
              </w:rPr>
              <w:pPrChange w:id="516" w:author="David F Madsen" w:date="2019-06-06T17:20:00Z">
                <w:pPr>
                  <w:spacing w:after="0"/>
                  <w:textAlignment w:val="baseline"/>
                </w:pPr>
              </w:pPrChange>
            </w:pPr>
            <w:ins w:id="517" w:author="David F Madsen" w:date="2019-06-06T16:55:00Z">
              <w:r w:rsidRPr="007774F3">
                <w:rPr>
                  <w:bdr w:val="none" w:sz="0" w:space="0" w:color="auto" w:frame="1"/>
                </w:rPr>
                <w:t>Measurement ID</w:t>
              </w:r>
            </w:ins>
          </w:p>
        </w:tc>
        <w:tc>
          <w:tcPr>
            <w:tcW w:w="6072" w:type="dxa"/>
            <w:tcPrChange w:id="518" w:author="David F Madsen" w:date="2019-06-06T16:57:00Z">
              <w:tcPr>
                <w:tcW w:w="4675" w:type="dxa"/>
              </w:tcPr>
            </w:tcPrChange>
          </w:tcPr>
          <w:p w14:paraId="1804D506" w14:textId="6B789943" w:rsidR="00227D62" w:rsidRPr="005C4E3B" w:rsidRDefault="00227D62">
            <w:pPr>
              <w:rPr>
                <w:ins w:id="519" w:author="David F Madsen" w:date="2019-06-06T16:55:00Z"/>
                <w:bdr w:val="none" w:sz="0" w:space="0" w:color="auto" w:frame="1"/>
              </w:rPr>
              <w:pPrChange w:id="520" w:author="David F Madsen" w:date="2019-06-06T17:20:00Z">
                <w:pPr>
                  <w:spacing w:after="0"/>
                  <w:textAlignment w:val="baseline"/>
                </w:pPr>
              </w:pPrChange>
            </w:pPr>
            <w:ins w:id="521" w:author="David F Madsen" w:date="2019-06-06T16:55:00Z">
              <w:r w:rsidRPr="005C4E3B">
                <w:rPr>
                  <w:bdr w:val="none" w:sz="0" w:space="0" w:color="auto" w:frame="1"/>
                </w:rPr>
                <w:t>A unique record ID made up of the Station Name and Measurement Timestamp.</w:t>
              </w:r>
            </w:ins>
          </w:p>
        </w:tc>
      </w:tr>
    </w:tbl>
    <w:p w14:paraId="07A66DE1" w14:textId="2125DE2D" w:rsidR="117A5581" w:rsidRDefault="117A5581">
      <w:pPr>
        <w:rPr>
          <w:ins w:id="522" w:author="Gayathri D Sanjeev" w:date="2019-06-07T09:25:00Z"/>
        </w:rPr>
      </w:pPr>
    </w:p>
    <w:p w14:paraId="52C7821A" w14:textId="6BB54A55" w:rsidR="001733C1" w:rsidRDefault="001733C1" w:rsidP="007774F3">
      <w:pPr>
        <w:rPr>
          <w:ins w:id="523" w:author="David F Madsen" w:date="2019-06-06T17:18:00Z"/>
          <w:bdr w:val="none" w:sz="0" w:space="0" w:color="auto" w:frame="1"/>
        </w:rPr>
      </w:pPr>
      <w:ins w:id="524" w:author="David F Madsen" w:date="2019-06-06T17:00:00Z">
        <w:r>
          <w:rPr>
            <w:bdr w:val="none" w:sz="0" w:space="0" w:color="auto" w:frame="1"/>
          </w:rPr>
          <w:t>The second weather dataset (</w:t>
        </w:r>
      </w:ins>
      <w:ins w:id="525" w:author="David F Madsen" w:date="2019-06-06T17:04:00Z">
        <w:r>
          <w:fldChar w:fldCharType="begin"/>
        </w:r>
        <w:r>
          <w:instrText xml:space="preserve"> HYPERLINK "https://www.kaggle.com/yochanan/chicago-weather" </w:instrText>
        </w:r>
        <w:r>
          <w:fldChar w:fldCharType="separate"/>
        </w:r>
        <w:r>
          <w:rPr>
            <w:rStyle w:val="Hyperlink"/>
          </w:rPr>
          <w:t>https://www.kaggle.com/yochanan/chicago-weather</w:t>
        </w:r>
        <w:r>
          <w:fldChar w:fldCharType="end"/>
        </w:r>
      </w:ins>
      <w:ins w:id="526" w:author="David F Madsen" w:date="2019-06-06T17:00:00Z">
        <w:r>
          <w:rPr>
            <w:bdr w:val="none" w:sz="0" w:space="0" w:color="auto" w:frame="1"/>
          </w:rPr>
          <w:t>)</w:t>
        </w:r>
      </w:ins>
      <w:ins w:id="527" w:author="David F Madsen" w:date="2019-06-06T17:04:00Z">
        <w:r>
          <w:rPr>
            <w:bdr w:val="none" w:sz="0" w:space="0" w:color="auto" w:frame="1"/>
          </w:rPr>
          <w:t>, contributed to kaggle.com</w:t>
        </w:r>
      </w:ins>
      <w:ins w:id="528" w:author="David F Madsen" w:date="2019-06-06T17:00:00Z">
        <w:r>
          <w:rPr>
            <w:bdr w:val="none" w:sz="0" w:space="0" w:color="auto" w:frame="1"/>
          </w:rPr>
          <w:t xml:space="preserve"> from measurements taken between 2008 and 2015 at Chicago Midway Airport</w:t>
        </w:r>
      </w:ins>
      <w:ins w:id="529" w:author="David F Madsen" w:date="2019-06-06T17:04:00Z">
        <w:r>
          <w:rPr>
            <w:bdr w:val="none" w:sz="0" w:space="0" w:color="auto" w:frame="1"/>
          </w:rPr>
          <w:t xml:space="preserve"> by NOAA (</w:t>
        </w:r>
        <w:r>
          <w:fldChar w:fldCharType="begin"/>
        </w:r>
        <w:r>
          <w:instrText xml:space="preserve"> HYPERLINK "https://www.ncdc.noaa.gov/" </w:instrText>
        </w:r>
        <w:r>
          <w:fldChar w:fldCharType="separate"/>
        </w:r>
        <w:r>
          <w:rPr>
            <w:rStyle w:val="Hyperlink"/>
            <w:rFonts w:ascii="Arial" w:hAnsi="Arial" w:cs="Arial"/>
            <w:color w:val="008ABC"/>
            <w:sz w:val="21"/>
            <w:szCs w:val="21"/>
            <w:bdr w:val="none" w:sz="0" w:space="0" w:color="auto" w:frame="1"/>
            <w:shd w:val="clear" w:color="auto" w:fill="FFFFFF"/>
          </w:rPr>
          <w:t>https://www.ncdc.noaa.gov/</w:t>
        </w:r>
        <w:r>
          <w:fldChar w:fldCharType="end"/>
        </w:r>
        <w:r>
          <w:t>)</w:t>
        </w:r>
      </w:ins>
      <w:ins w:id="530" w:author="David F Madsen" w:date="2019-06-06T17:00:00Z">
        <w:r>
          <w:rPr>
            <w:bdr w:val="none" w:sz="0" w:space="0" w:color="auto" w:frame="1"/>
          </w:rPr>
          <w:t>.</w:t>
        </w:r>
      </w:ins>
      <w:ins w:id="531" w:author="David F Madsen" w:date="2019-06-06T17:01:00Z">
        <w:r>
          <w:rPr>
            <w:bdr w:val="none" w:sz="0" w:space="0" w:color="auto" w:frame="1"/>
          </w:rPr>
          <w:t xml:space="preserve"> This was data which was specifically curated by a Kaggle.com user for use with the Chicago crimes data (a subset of the data mentioned above) also available from the same site. </w:t>
        </w:r>
      </w:ins>
      <w:ins w:id="532" w:author="David F Madsen" w:date="2019-06-06T17:05:00Z">
        <w:r>
          <w:rPr>
            <w:bdr w:val="none" w:sz="0" w:space="0" w:color="auto" w:frame="1"/>
          </w:rPr>
          <w:t>It is offered under the Creative Commons license.</w:t>
        </w:r>
      </w:ins>
    </w:p>
    <w:p w14:paraId="24F17F77" w14:textId="7E0520D7" w:rsidR="00022999" w:rsidRDefault="00022999" w:rsidP="22CCF84E">
      <w:pPr>
        <w:rPr>
          <w:ins w:id="533" w:author="Gayathri D Sanjeev" w:date="2019-06-07T09:24:00Z"/>
          <w:bdr w:val="none" w:sz="0" w:space="0" w:color="auto" w:frame="1"/>
        </w:rPr>
      </w:pPr>
      <w:ins w:id="534" w:author="David F Madsen" w:date="2019-06-06T17:18:00Z">
        <w:r>
          <w:rPr>
            <w:bdr w:val="none" w:sz="0" w:space="0" w:color="auto" w:frame="1"/>
          </w:rPr>
          <w:lastRenderedPageBreak/>
          <w:t>There was no data</w:t>
        </w:r>
      </w:ins>
      <w:ins w:id="535" w:author="David F Madsen" w:date="2019-06-06T17:19:00Z">
        <w:r>
          <w:rPr>
            <w:bdr w:val="none" w:sz="0" w:space="0" w:color="auto" w:frame="1"/>
          </w:rPr>
          <w:t xml:space="preserve"> dictionary provided with this data set therefore only attribute names are presented.</w:t>
        </w:r>
      </w:ins>
    </w:p>
    <w:p w14:paraId="06E1F4DC" w14:textId="2F184D51" w:rsidR="22CCF84E" w:rsidRDefault="22CCF84E"/>
    <w:p w14:paraId="01D7AEEF" w14:textId="743C925A" w:rsidR="005C4E3B" w:rsidDel="00227D62" w:rsidRDefault="00227D62">
      <w:pPr>
        <w:pStyle w:val="Heading3"/>
        <w:rPr>
          <w:del w:id="536" w:author="David F Madsen" w:date="2019-06-06T16:51:00Z"/>
          <w:bdr w:val="none" w:sz="0" w:space="0" w:color="auto" w:frame="1"/>
        </w:rPr>
        <w:pPrChange w:id="537" w:author="David F Madsen" w:date="2019-06-06T17:20:00Z">
          <w:pPr>
            <w:spacing w:before="0" w:beforeAutospacing="0" w:after="160" w:afterAutospacing="0" w:line="259" w:lineRule="auto"/>
          </w:pPr>
        </w:pPrChange>
      </w:pPr>
      <w:ins w:id="538" w:author="David F Madsen" w:date="2019-06-06T16:59:00Z">
        <w:r>
          <w:rPr>
            <w:rFonts w:eastAsia="Times New Roman"/>
            <w:bdr w:val="none" w:sz="0" w:space="0" w:color="auto" w:frame="1"/>
          </w:rPr>
          <w:t>Midway Airport Weather Dataset Attributes</w:t>
        </w:r>
      </w:ins>
      <w:del w:id="539" w:author="David F Madsen" w:date="2019-06-06T16:51:00Z">
        <w:r w:rsidR="005C4E3B" w:rsidRPr="005C4E3B" w:rsidDel="00227D62">
          <w:rPr>
            <w:rFonts w:eastAsia="Times New Roman"/>
            <w:bdr w:val="none" w:sz="0" w:space="0" w:color="auto" w:frame="1"/>
          </w:rPr>
          <w:delText>Station Name</w:delText>
        </w:r>
      </w:del>
    </w:p>
    <w:p w14:paraId="6BF81725" w14:textId="3C7CD532" w:rsidR="00227D62" w:rsidRDefault="00227D62" w:rsidP="007774F3">
      <w:pPr>
        <w:pStyle w:val="Heading3"/>
        <w:rPr>
          <w:ins w:id="540" w:author="Gayathri D Sanjeev" w:date="2019-06-07T09:25:00Z"/>
          <w:rFonts w:eastAsia="Times New Roman"/>
        </w:rPr>
      </w:pPr>
    </w:p>
    <w:p w14:paraId="3910EE8C" w14:textId="21D3B9A9" w:rsidR="117A5581" w:rsidRDefault="117A55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1" w:author="David F Madsen" w:date="2019-06-06T17:19:00Z">
          <w:tblPr>
            <w:tblStyle w:val="TableGrid"/>
            <w:tblW w:w="0" w:type="auto"/>
            <w:tblLook w:val="04A0" w:firstRow="1" w:lastRow="0" w:firstColumn="1" w:lastColumn="0" w:noHBand="0" w:noVBand="1"/>
          </w:tblPr>
        </w:tblPrChange>
      </w:tblPr>
      <w:tblGrid>
        <w:gridCol w:w="4370"/>
        <w:tblGridChange w:id="542">
          <w:tblGrid>
            <w:gridCol w:w="4675"/>
          </w:tblGrid>
        </w:tblGridChange>
      </w:tblGrid>
      <w:tr w:rsidR="00022999" w14:paraId="1020B7E7" w14:textId="77777777" w:rsidTr="22CCF84E">
        <w:trPr>
          <w:ins w:id="543" w:author="David F Madsen" w:date="2019-06-06T16:59:00Z"/>
        </w:trPr>
        <w:tc>
          <w:tcPr>
            <w:tcW w:w="4370" w:type="dxa"/>
            <w:tcPrChange w:id="544" w:author="David F Madsen" w:date="2019-06-06T17:19:00Z">
              <w:tcPr>
                <w:tcW w:w="4675" w:type="dxa"/>
              </w:tcPr>
            </w:tcPrChange>
          </w:tcPr>
          <w:p w14:paraId="3D9A980E" w14:textId="2B65561C" w:rsidR="00022999" w:rsidRDefault="00022999" w:rsidP="007774F3">
            <w:pPr>
              <w:rPr>
                <w:ins w:id="545" w:author="David F Madsen" w:date="2019-06-06T16:59:00Z"/>
                <w:bdr w:val="none" w:sz="0" w:space="0" w:color="auto" w:frame="1"/>
              </w:rPr>
            </w:pPr>
            <w:ins w:id="546" w:author="David F Madsen" w:date="2019-06-06T17:05:00Z">
              <w:r>
                <w:rPr>
                  <w:bdr w:val="none" w:sz="0" w:space="0" w:color="auto" w:frame="1"/>
                </w:rPr>
                <w:t>STATION</w:t>
              </w:r>
            </w:ins>
          </w:p>
        </w:tc>
      </w:tr>
      <w:tr w:rsidR="00022999" w14:paraId="0ECA47B6" w14:textId="77777777" w:rsidTr="22CCF84E">
        <w:trPr>
          <w:ins w:id="547" w:author="David F Madsen" w:date="2019-06-06T16:59:00Z"/>
        </w:trPr>
        <w:tc>
          <w:tcPr>
            <w:tcW w:w="4370" w:type="dxa"/>
            <w:tcPrChange w:id="548" w:author="David F Madsen" w:date="2019-06-06T17:19:00Z">
              <w:tcPr>
                <w:tcW w:w="4675" w:type="dxa"/>
              </w:tcPr>
            </w:tcPrChange>
          </w:tcPr>
          <w:p w14:paraId="523BD024" w14:textId="03EFF3F5" w:rsidR="00022999" w:rsidRDefault="00022999" w:rsidP="007774F3">
            <w:pPr>
              <w:rPr>
                <w:ins w:id="549" w:author="David F Madsen" w:date="2019-06-06T16:59:00Z"/>
                <w:bdr w:val="none" w:sz="0" w:space="0" w:color="auto" w:frame="1"/>
              </w:rPr>
            </w:pPr>
            <w:ins w:id="550" w:author="David F Madsen" w:date="2019-06-06T17:05:00Z">
              <w:r>
                <w:rPr>
                  <w:bdr w:val="none" w:sz="0" w:space="0" w:color="auto" w:frame="1"/>
                </w:rPr>
                <w:t>STATION NAME</w:t>
              </w:r>
            </w:ins>
          </w:p>
        </w:tc>
      </w:tr>
      <w:tr w:rsidR="00022999" w14:paraId="1E716BD6" w14:textId="77777777" w:rsidTr="22CCF84E">
        <w:trPr>
          <w:ins w:id="551" w:author="David F Madsen" w:date="2019-06-06T16:59:00Z"/>
        </w:trPr>
        <w:tc>
          <w:tcPr>
            <w:tcW w:w="4370" w:type="dxa"/>
            <w:tcPrChange w:id="552" w:author="David F Madsen" w:date="2019-06-06T17:19:00Z">
              <w:tcPr>
                <w:tcW w:w="4675" w:type="dxa"/>
              </w:tcPr>
            </w:tcPrChange>
          </w:tcPr>
          <w:p w14:paraId="012DCBB7" w14:textId="5C4B10FA" w:rsidR="00022999" w:rsidRDefault="00022999" w:rsidP="007774F3">
            <w:pPr>
              <w:rPr>
                <w:ins w:id="553" w:author="David F Madsen" w:date="2019-06-06T16:59:00Z"/>
                <w:bdr w:val="none" w:sz="0" w:space="0" w:color="auto" w:frame="1"/>
              </w:rPr>
            </w:pPr>
            <w:ins w:id="554" w:author="David F Madsen" w:date="2019-06-06T17:05:00Z">
              <w:r>
                <w:rPr>
                  <w:bdr w:val="none" w:sz="0" w:space="0" w:color="auto" w:frame="1"/>
                </w:rPr>
                <w:t>ELEVATION</w:t>
              </w:r>
            </w:ins>
          </w:p>
        </w:tc>
      </w:tr>
      <w:tr w:rsidR="00022999" w14:paraId="0E72B31D" w14:textId="77777777" w:rsidTr="22CCF84E">
        <w:trPr>
          <w:ins w:id="555" w:author="David F Madsen" w:date="2019-06-06T16:59:00Z"/>
        </w:trPr>
        <w:tc>
          <w:tcPr>
            <w:tcW w:w="4370" w:type="dxa"/>
            <w:tcPrChange w:id="556" w:author="David F Madsen" w:date="2019-06-06T17:19:00Z">
              <w:tcPr>
                <w:tcW w:w="4675" w:type="dxa"/>
              </w:tcPr>
            </w:tcPrChange>
          </w:tcPr>
          <w:p w14:paraId="0042A14D" w14:textId="46070553" w:rsidR="00022999" w:rsidRDefault="00022999" w:rsidP="007774F3">
            <w:pPr>
              <w:rPr>
                <w:ins w:id="557" w:author="David F Madsen" w:date="2019-06-06T16:59:00Z"/>
                <w:bdr w:val="none" w:sz="0" w:space="0" w:color="auto" w:frame="1"/>
              </w:rPr>
            </w:pPr>
            <w:ins w:id="558" w:author="David F Madsen" w:date="2019-06-06T17:05:00Z">
              <w:r>
                <w:rPr>
                  <w:bdr w:val="none" w:sz="0" w:space="0" w:color="auto" w:frame="1"/>
                </w:rPr>
                <w:t>LATITUDE</w:t>
              </w:r>
            </w:ins>
          </w:p>
        </w:tc>
      </w:tr>
      <w:tr w:rsidR="00022999" w14:paraId="7360BC0C" w14:textId="77777777" w:rsidTr="22CCF84E">
        <w:trPr>
          <w:ins w:id="559" w:author="David F Madsen" w:date="2019-06-06T16:59:00Z"/>
        </w:trPr>
        <w:tc>
          <w:tcPr>
            <w:tcW w:w="4370" w:type="dxa"/>
            <w:tcPrChange w:id="560" w:author="David F Madsen" w:date="2019-06-06T17:19:00Z">
              <w:tcPr>
                <w:tcW w:w="4675" w:type="dxa"/>
              </w:tcPr>
            </w:tcPrChange>
          </w:tcPr>
          <w:p w14:paraId="614E0727" w14:textId="1A97467F" w:rsidR="00022999" w:rsidRDefault="00022999" w:rsidP="007774F3">
            <w:pPr>
              <w:rPr>
                <w:ins w:id="561" w:author="David F Madsen" w:date="2019-06-06T16:59:00Z"/>
                <w:bdr w:val="none" w:sz="0" w:space="0" w:color="auto" w:frame="1"/>
              </w:rPr>
            </w:pPr>
            <w:ins w:id="562" w:author="David F Madsen" w:date="2019-06-06T17:05:00Z">
              <w:r>
                <w:rPr>
                  <w:bdr w:val="none" w:sz="0" w:space="0" w:color="auto" w:frame="1"/>
                </w:rPr>
                <w:t>LONGITUDE</w:t>
              </w:r>
            </w:ins>
          </w:p>
        </w:tc>
      </w:tr>
      <w:tr w:rsidR="00022999" w14:paraId="173FFAE4" w14:textId="77777777" w:rsidTr="22CCF84E">
        <w:trPr>
          <w:ins w:id="563" w:author="David F Madsen" w:date="2019-06-06T16:59:00Z"/>
        </w:trPr>
        <w:tc>
          <w:tcPr>
            <w:tcW w:w="4370" w:type="dxa"/>
            <w:tcPrChange w:id="564" w:author="David F Madsen" w:date="2019-06-06T17:19:00Z">
              <w:tcPr>
                <w:tcW w:w="4675" w:type="dxa"/>
              </w:tcPr>
            </w:tcPrChange>
          </w:tcPr>
          <w:p w14:paraId="611B1689" w14:textId="7992C7A5" w:rsidR="00022999" w:rsidRDefault="00022999" w:rsidP="007774F3">
            <w:pPr>
              <w:rPr>
                <w:ins w:id="565" w:author="David F Madsen" w:date="2019-06-06T16:59:00Z"/>
                <w:bdr w:val="none" w:sz="0" w:space="0" w:color="auto" w:frame="1"/>
              </w:rPr>
            </w:pPr>
            <w:ins w:id="566" w:author="David F Madsen" w:date="2019-06-06T17:05:00Z">
              <w:r>
                <w:rPr>
                  <w:bdr w:val="none" w:sz="0" w:space="0" w:color="auto" w:frame="1"/>
                </w:rPr>
                <w:t>DATE</w:t>
              </w:r>
            </w:ins>
          </w:p>
        </w:tc>
      </w:tr>
      <w:tr w:rsidR="00022999" w14:paraId="489263D8" w14:textId="77777777" w:rsidTr="22CCF84E">
        <w:trPr>
          <w:ins w:id="567" w:author="David F Madsen" w:date="2019-06-06T16:59:00Z"/>
        </w:trPr>
        <w:tc>
          <w:tcPr>
            <w:tcW w:w="4370" w:type="dxa"/>
            <w:tcPrChange w:id="568" w:author="David F Madsen" w:date="2019-06-06T17:19:00Z">
              <w:tcPr>
                <w:tcW w:w="4675" w:type="dxa"/>
              </w:tcPr>
            </w:tcPrChange>
          </w:tcPr>
          <w:p w14:paraId="0C88C0F1" w14:textId="5C0AA87F" w:rsidR="00022999" w:rsidRDefault="00022999" w:rsidP="007774F3">
            <w:pPr>
              <w:rPr>
                <w:ins w:id="569" w:author="David F Madsen" w:date="2019-06-06T16:59:00Z"/>
                <w:bdr w:val="none" w:sz="0" w:space="0" w:color="auto" w:frame="1"/>
              </w:rPr>
            </w:pPr>
            <w:ins w:id="570" w:author="David F Madsen" w:date="2019-06-06T17:05:00Z">
              <w:r>
                <w:rPr>
                  <w:bdr w:val="none" w:sz="0" w:space="0" w:color="auto" w:frame="1"/>
                </w:rPr>
                <w:t>REPORT TYPE</w:t>
              </w:r>
            </w:ins>
          </w:p>
        </w:tc>
      </w:tr>
      <w:tr w:rsidR="00022999" w14:paraId="3358E456" w14:textId="77777777" w:rsidTr="22CCF84E">
        <w:trPr>
          <w:ins w:id="571" w:author="David F Madsen" w:date="2019-06-06T16:59:00Z"/>
        </w:trPr>
        <w:tc>
          <w:tcPr>
            <w:tcW w:w="4370" w:type="dxa"/>
            <w:tcPrChange w:id="572" w:author="David F Madsen" w:date="2019-06-06T17:19:00Z">
              <w:tcPr>
                <w:tcW w:w="4675" w:type="dxa"/>
              </w:tcPr>
            </w:tcPrChange>
          </w:tcPr>
          <w:p w14:paraId="330D2A37" w14:textId="5968B394" w:rsidR="00022999" w:rsidRDefault="00022999" w:rsidP="007774F3">
            <w:pPr>
              <w:rPr>
                <w:ins w:id="573" w:author="David F Madsen" w:date="2019-06-06T16:59:00Z"/>
                <w:bdr w:val="none" w:sz="0" w:space="0" w:color="auto" w:frame="1"/>
              </w:rPr>
            </w:pPr>
            <w:ins w:id="574" w:author="David F Madsen" w:date="2019-06-06T17:05:00Z">
              <w:r>
                <w:rPr>
                  <w:bdr w:val="none" w:sz="0" w:space="0" w:color="auto" w:frame="1"/>
                </w:rPr>
                <w:t>HOURLY</w:t>
              </w:r>
            </w:ins>
            <w:ins w:id="575" w:author="David F Madsen" w:date="2019-06-06T17:06:00Z">
              <w:r>
                <w:rPr>
                  <w:bdr w:val="none" w:sz="0" w:space="0" w:color="auto" w:frame="1"/>
                </w:rPr>
                <w:t>SKYCONDITIONS</w:t>
              </w:r>
            </w:ins>
          </w:p>
        </w:tc>
      </w:tr>
      <w:tr w:rsidR="00022999" w14:paraId="528B64B8" w14:textId="77777777" w:rsidTr="22CCF84E">
        <w:trPr>
          <w:ins w:id="576" w:author="David F Madsen" w:date="2019-06-06T17:06:00Z"/>
        </w:trPr>
        <w:tc>
          <w:tcPr>
            <w:tcW w:w="4370" w:type="dxa"/>
            <w:tcPrChange w:id="577" w:author="David F Madsen" w:date="2019-06-06T17:19:00Z">
              <w:tcPr>
                <w:tcW w:w="4675" w:type="dxa"/>
              </w:tcPr>
            </w:tcPrChange>
          </w:tcPr>
          <w:p w14:paraId="5F63E28F" w14:textId="18A1AEF5" w:rsidR="00022999" w:rsidRDefault="00022999" w:rsidP="007774F3">
            <w:pPr>
              <w:rPr>
                <w:ins w:id="578" w:author="David F Madsen" w:date="2019-06-06T17:06:00Z"/>
                <w:bdr w:val="none" w:sz="0" w:space="0" w:color="auto" w:frame="1"/>
              </w:rPr>
            </w:pPr>
            <w:ins w:id="579" w:author="David F Madsen" w:date="2019-06-06T17:06:00Z">
              <w:r>
                <w:rPr>
                  <w:bdr w:val="none" w:sz="0" w:space="0" w:color="auto" w:frame="1"/>
                </w:rPr>
                <w:t>HOURLYVISIBILITY</w:t>
              </w:r>
            </w:ins>
          </w:p>
        </w:tc>
      </w:tr>
      <w:tr w:rsidR="00022999" w14:paraId="3711F5FE" w14:textId="77777777" w:rsidTr="22CCF84E">
        <w:trPr>
          <w:ins w:id="580" w:author="David F Madsen" w:date="2019-06-06T17:06:00Z"/>
        </w:trPr>
        <w:tc>
          <w:tcPr>
            <w:tcW w:w="4370" w:type="dxa"/>
            <w:tcPrChange w:id="581" w:author="David F Madsen" w:date="2019-06-06T17:19:00Z">
              <w:tcPr>
                <w:tcW w:w="4675" w:type="dxa"/>
              </w:tcPr>
            </w:tcPrChange>
          </w:tcPr>
          <w:p w14:paraId="2AB31A0A" w14:textId="35D84DB1" w:rsidR="00022999" w:rsidRDefault="00022999" w:rsidP="007774F3">
            <w:pPr>
              <w:rPr>
                <w:ins w:id="582" w:author="David F Madsen" w:date="2019-06-06T17:06:00Z"/>
                <w:bdr w:val="none" w:sz="0" w:space="0" w:color="auto" w:frame="1"/>
              </w:rPr>
            </w:pPr>
            <w:ins w:id="583" w:author="David F Madsen" w:date="2019-06-06T17:06:00Z">
              <w:r>
                <w:rPr>
                  <w:bdr w:val="none" w:sz="0" w:space="0" w:color="auto" w:frame="1"/>
                </w:rPr>
                <w:t>HOURLYPRSENTWEATHERTYPE</w:t>
              </w:r>
            </w:ins>
          </w:p>
        </w:tc>
      </w:tr>
      <w:tr w:rsidR="00022999" w14:paraId="48A3DCE1" w14:textId="77777777" w:rsidTr="22CCF84E">
        <w:trPr>
          <w:ins w:id="584" w:author="David F Madsen" w:date="2019-06-06T17:06:00Z"/>
        </w:trPr>
        <w:tc>
          <w:tcPr>
            <w:tcW w:w="4370" w:type="dxa"/>
            <w:tcPrChange w:id="585" w:author="David F Madsen" w:date="2019-06-06T17:19:00Z">
              <w:tcPr>
                <w:tcW w:w="4675" w:type="dxa"/>
              </w:tcPr>
            </w:tcPrChange>
          </w:tcPr>
          <w:p w14:paraId="27ABCB9D" w14:textId="643FEE88" w:rsidR="00022999" w:rsidRDefault="00022999" w:rsidP="007774F3">
            <w:pPr>
              <w:rPr>
                <w:ins w:id="586" w:author="David F Madsen" w:date="2019-06-06T17:06:00Z"/>
                <w:bdr w:val="none" w:sz="0" w:space="0" w:color="auto" w:frame="1"/>
              </w:rPr>
            </w:pPr>
            <w:ins w:id="587" w:author="David F Madsen" w:date="2019-06-06T17:06:00Z">
              <w:r>
                <w:rPr>
                  <w:bdr w:val="none" w:sz="0" w:space="0" w:color="auto" w:frame="1"/>
                </w:rPr>
                <w:t>HOURLYDRYBULBTEMPF</w:t>
              </w:r>
            </w:ins>
          </w:p>
        </w:tc>
      </w:tr>
      <w:tr w:rsidR="00022999" w14:paraId="1473502B" w14:textId="77777777" w:rsidTr="22CCF84E">
        <w:trPr>
          <w:ins w:id="588" w:author="David F Madsen" w:date="2019-06-06T17:06:00Z"/>
        </w:trPr>
        <w:tc>
          <w:tcPr>
            <w:tcW w:w="4370" w:type="dxa"/>
            <w:tcPrChange w:id="589" w:author="David F Madsen" w:date="2019-06-06T17:19:00Z">
              <w:tcPr>
                <w:tcW w:w="4675" w:type="dxa"/>
              </w:tcPr>
            </w:tcPrChange>
          </w:tcPr>
          <w:p w14:paraId="3987CE1B" w14:textId="751F2613" w:rsidR="00022999" w:rsidRDefault="00022999" w:rsidP="007774F3">
            <w:pPr>
              <w:rPr>
                <w:ins w:id="590" w:author="David F Madsen" w:date="2019-06-06T17:06:00Z"/>
                <w:bdr w:val="none" w:sz="0" w:space="0" w:color="auto" w:frame="1"/>
              </w:rPr>
            </w:pPr>
            <w:ins w:id="591" w:author="David F Madsen" w:date="2019-06-06T17:06:00Z">
              <w:r>
                <w:rPr>
                  <w:bdr w:val="none" w:sz="0" w:space="0" w:color="auto" w:frame="1"/>
                </w:rPr>
                <w:t>HOURLYDRYBUBLTEMPC</w:t>
              </w:r>
            </w:ins>
          </w:p>
        </w:tc>
      </w:tr>
      <w:tr w:rsidR="00022999" w14:paraId="63D4D005" w14:textId="77777777" w:rsidTr="22CCF84E">
        <w:trPr>
          <w:ins w:id="592" w:author="David F Madsen" w:date="2019-06-06T17:06:00Z"/>
        </w:trPr>
        <w:tc>
          <w:tcPr>
            <w:tcW w:w="4370" w:type="dxa"/>
            <w:tcPrChange w:id="593" w:author="David F Madsen" w:date="2019-06-06T17:19:00Z">
              <w:tcPr>
                <w:tcW w:w="4675" w:type="dxa"/>
              </w:tcPr>
            </w:tcPrChange>
          </w:tcPr>
          <w:p w14:paraId="4A0D7B08" w14:textId="5071726E" w:rsidR="00022999" w:rsidRDefault="00022999" w:rsidP="007774F3">
            <w:pPr>
              <w:rPr>
                <w:ins w:id="594" w:author="David F Madsen" w:date="2019-06-06T17:06:00Z"/>
                <w:bdr w:val="none" w:sz="0" w:space="0" w:color="auto" w:frame="1"/>
              </w:rPr>
            </w:pPr>
            <w:ins w:id="595" w:author="David F Madsen" w:date="2019-06-06T17:06:00Z">
              <w:r>
                <w:rPr>
                  <w:bdr w:val="none" w:sz="0" w:space="0" w:color="auto" w:frame="1"/>
                </w:rPr>
                <w:t>HOURLYWE</w:t>
              </w:r>
            </w:ins>
            <w:ins w:id="596" w:author="David F Madsen" w:date="2019-06-06T17:07:00Z">
              <w:r>
                <w:rPr>
                  <w:bdr w:val="none" w:sz="0" w:space="0" w:color="auto" w:frame="1"/>
                </w:rPr>
                <w:t>TBULBTEMPF</w:t>
              </w:r>
            </w:ins>
          </w:p>
        </w:tc>
      </w:tr>
      <w:tr w:rsidR="00022999" w14:paraId="2B2A90AC" w14:textId="77777777" w:rsidTr="22CCF84E">
        <w:trPr>
          <w:ins w:id="597" w:author="David F Madsen" w:date="2019-06-06T17:07:00Z"/>
        </w:trPr>
        <w:tc>
          <w:tcPr>
            <w:tcW w:w="4370" w:type="dxa"/>
            <w:tcPrChange w:id="598" w:author="David F Madsen" w:date="2019-06-06T17:19:00Z">
              <w:tcPr>
                <w:tcW w:w="4675" w:type="dxa"/>
              </w:tcPr>
            </w:tcPrChange>
          </w:tcPr>
          <w:p w14:paraId="29B55C19" w14:textId="1F2D8F8E" w:rsidR="00022999" w:rsidRDefault="00022999" w:rsidP="007774F3">
            <w:pPr>
              <w:rPr>
                <w:ins w:id="599" w:author="David F Madsen" w:date="2019-06-06T17:07:00Z"/>
                <w:bdr w:val="none" w:sz="0" w:space="0" w:color="auto" w:frame="1"/>
              </w:rPr>
            </w:pPr>
            <w:ins w:id="600" w:author="David F Madsen" w:date="2019-06-06T17:07:00Z">
              <w:r>
                <w:rPr>
                  <w:bdr w:val="none" w:sz="0" w:space="0" w:color="auto" w:frame="1"/>
                </w:rPr>
                <w:t>HOURLYWETBULBTEMPC</w:t>
              </w:r>
            </w:ins>
          </w:p>
        </w:tc>
      </w:tr>
      <w:tr w:rsidR="00022999" w14:paraId="6BBB22B9" w14:textId="77777777" w:rsidTr="22CCF84E">
        <w:trPr>
          <w:ins w:id="601" w:author="David F Madsen" w:date="2019-06-06T17:07:00Z"/>
        </w:trPr>
        <w:tc>
          <w:tcPr>
            <w:tcW w:w="4370" w:type="dxa"/>
            <w:tcPrChange w:id="602" w:author="David F Madsen" w:date="2019-06-06T17:19:00Z">
              <w:tcPr>
                <w:tcW w:w="4675" w:type="dxa"/>
              </w:tcPr>
            </w:tcPrChange>
          </w:tcPr>
          <w:p w14:paraId="1A45CC0A" w14:textId="5B4E5356" w:rsidR="00022999" w:rsidRDefault="00022999" w:rsidP="007774F3">
            <w:pPr>
              <w:rPr>
                <w:ins w:id="603" w:author="David F Madsen" w:date="2019-06-06T17:07:00Z"/>
                <w:bdr w:val="none" w:sz="0" w:space="0" w:color="auto" w:frame="1"/>
              </w:rPr>
            </w:pPr>
            <w:proofErr w:type="spellStart"/>
            <w:ins w:id="604" w:author="David F Madsen" w:date="2019-06-06T17:07:00Z">
              <w:r>
                <w:rPr>
                  <w:bdr w:val="none" w:sz="0" w:space="0" w:color="auto" w:frame="1"/>
                </w:rPr>
                <w:t>HOURLYDewPointTempF</w:t>
              </w:r>
              <w:proofErr w:type="spellEnd"/>
            </w:ins>
          </w:p>
        </w:tc>
      </w:tr>
      <w:tr w:rsidR="00022999" w14:paraId="7028B9C5" w14:textId="77777777" w:rsidTr="22CCF84E">
        <w:trPr>
          <w:ins w:id="605" w:author="David F Madsen" w:date="2019-06-06T17:07:00Z"/>
        </w:trPr>
        <w:tc>
          <w:tcPr>
            <w:tcW w:w="4370" w:type="dxa"/>
            <w:tcPrChange w:id="606" w:author="David F Madsen" w:date="2019-06-06T17:19:00Z">
              <w:tcPr>
                <w:tcW w:w="4675" w:type="dxa"/>
              </w:tcPr>
            </w:tcPrChange>
          </w:tcPr>
          <w:p w14:paraId="0F6CB9A5" w14:textId="47DACC72" w:rsidR="00022999" w:rsidRDefault="00022999" w:rsidP="007774F3">
            <w:pPr>
              <w:rPr>
                <w:ins w:id="607" w:author="David F Madsen" w:date="2019-06-06T17:07:00Z"/>
                <w:bdr w:val="none" w:sz="0" w:space="0" w:color="auto" w:frame="1"/>
              </w:rPr>
            </w:pPr>
            <w:proofErr w:type="spellStart"/>
            <w:ins w:id="608" w:author="David F Madsen" w:date="2019-06-06T17:07:00Z">
              <w:r>
                <w:rPr>
                  <w:bdr w:val="none" w:sz="0" w:space="0" w:color="auto" w:frame="1"/>
                </w:rPr>
                <w:t>HOURLYDewPointTempC</w:t>
              </w:r>
              <w:proofErr w:type="spellEnd"/>
            </w:ins>
          </w:p>
        </w:tc>
      </w:tr>
      <w:tr w:rsidR="00022999" w14:paraId="1E3FFAC5" w14:textId="77777777" w:rsidTr="22CCF84E">
        <w:trPr>
          <w:ins w:id="609" w:author="David F Madsen" w:date="2019-06-06T17:07:00Z"/>
        </w:trPr>
        <w:tc>
          <w:tcPr>
            <w:tcW w:w="4370" w:type="dxa"/>
            <w:tcPrChange w:id="610" w:author="David F Madsen" w:date="2019-06-06T17:19:00Z">
              <w:tcPr>
                <w:tcW w:w="4675" w:type="dxa"/>
              </w:tcPr>
            </w:tcPrChange>
          </w:tcPr>
          <w:p w14:paraId="4C02A118" w14:textId="2684DA66" w:rsidR="00022999" w:rsidRDefault="00022999" w:rsidP="007774F3">
            <w:pPr>
              <w:rPr>
                <w:ins w:id="611" w:author="David F Madsen" w:date="2019-06-06T17:07:00Z"/>
                <w:bdr w:val="none" w:sz="0" w:space="0" w:color="auto" w:frame="1"/>
              </w:rPr>
            </w:pPr>
            <w:proofErr w:type="spellStart"/>
            <w:ins w:id="612" w:author="David F Madsen" w:date="2019-06-06T17:07:00Z">
              <w:r>
                <w:rPr>
                  <w:bdr w:val="none" w:sz="0" w:space="0" w:color="auto" w:frame="1"/>
                </w:rPr>
                <w:t>HOURLYRelativeHumidity</w:t>
              </w:r>
              <w:proofErr w:type="spellEnd"/>
            </w:ins>
          </w:p>
        </w:tc>
      </w:tr>
      <w:tr w:rsidR="00022999" w14:paraId="472D9806" w14:textId="77777777" w:rsidTr="22CCF84E">
        <w:trPr>
          <w:ins w:id="613" w:author="David F Madsen" w:date="2019-06-06T17:07:00Z"/>
        </w:trPr>
        <w:tc>
          <w:tcPr>
            <w:tcW w:w="4370" w:type="dxa"/>
            <w:tcPrChange w:id="614" w:author="David F Madsen" w:date="2019-06-06T17:19:00Z">
              <w:tcPr>
                <w:tcW w:w="4675" w:type="dxa"/>
              </w:tcPr>
            </w:tcPrChange>
          </w:tcPr>
          <w:p w14:paraId="0DB8AF92" w14:textId="0BB8F92A" w:rsidR="00022999" w:rsidRDefault="00022999" w:rsidP="007774F3">
            <w:pPr>
              <w:rPr>
                <w:ins w:id="615" w:author="David F Madsen" w:date="2019-06-06T17:07:00Z"/>
                <w:bdr w:val="none" w:sz="0" w:space="0" w:color="auto" w:frame="1"/>
              </w:rPr>
            </w:pPr>
            <w:proofErr w:type="spellStart"/>
            <w:ins w:id="616" w:author="David F Madsen" w:date="2019-06-06T17:07:00Z">
              <w:r>
                <w:rPr>
                  <w:bdr w:val="none" w:sz="0" w:space="0" w:color="auto" w:frame="1"/>
                </w:rPr>
                <w:t>HOURLYWindSpeed</w:t>
              </w:r>
              <w:proofErr w:type="spellEnd"/>
            </w:ins>
          </w:p>
        </w:tc>
      </w:tr>
      <w:tr w:rsidR="00022999" w14:paraId="43736B71" w14:textId="77777777" w:rsidTr="22CCF84E">
        <w:trPr>
          <w:ins w:id="617" w:author="David F Madsen" w:date="2019-06-06T17:07:00Z"/>
        </w:trPr>
        <w:tc>
          <w:tcPr>
            <w:tcW w:w="4370" w:type="dxa"/>
            <w:tcPrChange w:id="618" w:author="David F Madsen" w:date="2019-06-06T17:19:00Z">
              <w:tcPr>
                <w:tcW w:w="4675" w:type="dxa"/>
              </w:tcPr>
            </w:tcPrChange>
          </w:tcPr>
          <w:p w14:paraId="22C62285" w14:textId="47069EAA" w:rsidR="00022999" w:rsidRDefault="00022999" w:rsidP="007774F3">
            <w:pPr>
              <w:rPr>
                <w:ins w:id="619" w:author="David F Madsen" w:date="2019-06-06T17:07:00Z"/>
                <w:bdr w:val="none" w:sz="0" w:space="0" w:color="auto" w:frame="1"/>
              </w:rPr>
            </w:pPr>
            <w:proofErr w:type="spellStart"/>
            <w:ins w:id="620" w:author="David F Madsen" w:date="2019-06-06T17:07:00Z">
              <w:r>
                <w:rPr>
                  <w:bdr w:val="none" w:sz="0" w:space="0" w:color="auto" w:frame="1"/>
                </w:rPr>
                <w:t>HOURLYWindD</w:t>
              </w:r>
            </w:ins>
            <w:ins w:id="621" w:author="David F Madsen" w:date="2019-06-06T17:08:00Z">
              <w:r>
                <w:rPr>
                  <w:bdr w:val="none" w:sz="0" w:space="0" w:color="auto" w:frame="1"/>
                </w:rPr>
                <w:t>irection</w:t>
              </w:r>
            </w:ins>
            <w:proofErr w:type="spellEnd"/>
          </w:p>
        </w:tc>
      </w:tr>
      <w:tr w:rsidR="00022999" w14:paraId="4CF95F9E" w14:textId="77777777" w:rsidTr="22CCF84E">
        <w:trPr>
          <w:ins w:id="622" w:author="David F Madsen" w:date="2019-06-06T17:08:00Z"/>
        </w:trPr>
        <w:tc>
          <w:tcPr>
            <w:tcW w:w="4370" w:type="dxa"/>
            <w:tcPrChange w:id="623" w:author="David F Madsen" w:date="2019-06-06T17:19:00Z">
              <w:tcPr>
                <w:tcW w:w="4675" w:type="dxa"/>
              </w:tcPr>
            </w:tcPrChange>
          </w:tcPr>
          <w:p w14:paraId="469616ED" w14:textId="51CB04F9" w:rsidR="00022999" w:rsidRDefault="00022999" w:rsidP="007774F3">
            <w:pPr>
              <w:rPr>
                <w:ins w:id="624" w:author="David F Madsen" w:date="2019-06-06T17:08:00Z"/>
                <w:bdr w:val="none" w:sz="0" w:space="0" w:color="auto" w:frame="1"/>
              </w:rPr>
            </w:pPr>
            <w:proofErr w:type="spellStart"/>
            <w:ins w:id="625" w:author="David F Madsen" w:date="2019-06-06T17:08:00Z">
              <w:r>
                <w:rPr>
                  <w:bdr w:val="none" w:sz="0" w:space="0" w:color="auto" w:frame="1"/>
                </w:rPr>
                <w:t>HOURLYWindGustSpeed</w:t>
              </w:r>
              <w:proofErr w:type="spellEnd"/>
            </w:ins>
          </w:p>
        </w:tc>
      </w:tr>
      <w:tr w:rsidR="00022999" w14:paraId="42752AF5" w14:textId="77777777" w:rsidTr="22CCF84E">
        <w:trPr>
          <w:ins w:id="626" w:author="David F Madsen" w:date="2019-06-06T17:08:00Z"/>
        </w:trPr>
        <w:tc>
          <w:tcPr>
            <w:tcW w:w="4370" w:type="dxa"/>
            <w:tcPrChange w:id="627" w:author="David F Madsen" w:date="2019-06-06T17:19:00Z">
              <w:tcPr>
                <w:tcW w:w="4675" w:type="dxa"/>
              </w:tcPr>
            </w:tcPrChange>
          </w:tcPr>
          <w:p w14:paraId="59E36DE3" w14:textId="2B07FEC2" w:rsidR="00022999" w:rsidRDefault="00022999" w:rsidP="007774F3">
            <w:pPr>
              <w:rPr>
                <w:ins w:id="628" w:author="David F Madsen" w:date="2019-06-06T17:08:00Z"/>
                <w:bdr w:val="none" w:sz="0" w:space="0" w:color="auto" w:frame="1"/>
              </w:rPr>
            </w:pPr>
            <w:proofErr w:type="spellStart"/>
            <w:ins w:id="629" w:author="David F Madsen" w:date="2019-06-06T17:08:00Z">
              <w:r>
                <w:rPr>
                  <w:bdr w:val="none" w:sz="0" w:space="0" w:color="auto" w:frame="1"/>
                </w:rPr>
                <w:t>HOURLYStationPressure</w:t>
              </w:r>
              <w:proofErr w:type="spellEnd"/>
            </w:ins>
          </w:p>
        </w:tc>
      </w:tr>
      <w:tr w:rsidR="00022999" w14:paraId="0A04D858" w14:textId="77777777" w:rsidTr="22CCF84E">
        <w:trPr>
          <w:ins w:id="630" w:author="David F Madsen" w:date="2019-06-06T17:08:00Z"/>
        </w:trPr>
        <w:tc>
          <w:tcPr>
            <w:tcW w:w="4370" w:type="dxa"/>
            <w:tcPrChange w:id="631" w:author="David F Madsen" w:date="2019-06-06T17:19:00Z">
              <w:tcPr>
                <w:tcW w:w="4675" w:type="dxa"/>
              </w:tcPr>
            </w:tcPrChange>
          </w:tcPr>
          <w:p w14:paraId="33EBFC4C" w14:textId="0AD60760" w:rsidR="00022999" w:rsidRDefault="00022999" w:rsidP="007774F3">
            <w:pPr>
              <w:rPr>
                <w:ins w:id="632" w:author="David F Madsen" w:date="2019-06-06T17:08:00Z"/>
                <w:bdr w:val="none" w:sz="0" w:space="0" w:color="auto" w:frame="1"/>
              </w:rPr>
            </w:pPr>
            <w:proofErr w:type="spellStart"/>
            <w:ins w:id="633" w:author="David F Madsen" w:date="2019-06-06T17:08:00Z">
              <w:r>
                <w:rPr>
                  <w:bdr w:val="none" w:sz="0" w:space="0" w:color="auto" w:frame="1"/>
                </w:rPr>
                <w:t>HOURLYPressureChange</w:t>
              </w:r>
              <w:proofErr w:type="spellEnd"/>
            </w:ins>
          </w:p>
        </w:tc>
      </w:tr>
      <w:tr w:rsidR="00022999" w14:paraId="69127B80" w14:textId="77777777" w:rsidTr="22CCF84E">
        <w:trPr>
          <w:ins w:id="634" w:author="David F Madsen" w:date="2019-06-06T17:08:00Z"/>
        </w:trPr>
        <w:tc>
          <w:tcPr>
            <w:tcW w:w="4370" w:type="dxa"/>
            <w:tcPrChange w:id="635" w:author="David F Madsen" w:date="2019-06-06T17:19:00Z">
              <w:tcPr>
                <w:tcW w:w="4675" w:type="dxa"/>
              </w:tcPr>
            </w:tcPrChange>
          </w:tcPr>
          <w:p w14:paraId="3FA9E9EC" w14:textId="66B2BD86" w:rsidR="00022999" w:rsidRDefault="00022999" w:rsidP="007774F3">
            <w:pPr>
              <w:rPr>
                <w:ins w:id="636" w:author="David F Madsen" w:date="2019-06-06T17:08:00Z"/>
                <w:bdr w:val="none" w:sz="0" w:space="0" w:color="auto" w:frame="1"/>
              </w:rPr>
            </w:pPr>
            <w:proofErr w:type="spellStart"/>
            <w:ins w:id="637" w:author="David F Madsen" w:date="2019-06-06T17:08:00Z">
              <w:r>
                <w:rPr>
                  <w:bdr w:val="none" w:sz="0" w:space="0" w:color="auto" w:frame="1"/>
                </w:rPr>
                <w:t>HOURLYSeaLevelPressure</w:t>
              </w:r>
              <w:proofErr w:type="spellEnd"/>
            </w:ins>
          </w:p>
        </w:tc>
      </w:tr>
      <w:tr w:rsidR="00022999" w14:paraId="3CC7FD58" w14:textId="77777777" w:rsidTr="22CCF84E">
        <w:trPr>
          <w:ins w:id="638" w:author="David F Madsen" w:date="2019-06-06T17:08:00Z"/>
        </w:trPr>
        <w:tc>
          <w:tcPr>
            <w:tcW w:w="4370" w:type="dxa"/>
            <w:tcPrChange w:id="639" w:author="David F Madsen" w:date="2019-06-06T17:19:00Z">
              <w:tcPr>
                <w:tcW w:w="4675" w:type="dxa"/>
              </w:tcPr>
            </w:tcPrChange>
          </w:tcPr>
          <w:p w14:paraId="54E0A766" w14:textId="200BA90F" w:rsidR="00022999" w:rsidRDefault="00022999" w:rsidP="007774F3">
            <w:pPr>
              <w:rPr>
                <w:ins w:id="640" w:author="David F Madsen" w:date="2019-06-06T17:08:00Z"/>
                <w:bdr w:val="none" w:sz="0" w:space="0" w:color="auto" w:frame="1"/>
              </w:rPr>
            </w:pPr>
            <w:proofErr w:type="spellStart"/>
            <w:ins w:id="641" w:author="David F Madsen" w:date="2019-06-06T17:08:00Z">
              <w:r>
                <w:rPr>
                  <w:bdr w:val="none" w:sz="0" w:space="0" w:color="auto" w:frame="1"/>
                </w:rPr>
                <w:t>HOURLYPrecip</w:t>
              </w:r>
              <w:proofErr w:type="spellEnd"/>
            </w:ins>
          </w:p>
        </w:tc>
      </w:tr>
      <w:tr w:rsidR="00022999" w14:paraId="5DE5A5CE" w14:textId="77777777" w:rsidTr="22CCF84E">
        <w:trPr>
          <w:ins w:id="642" w:author="David F Madsen" w:date="2019-06-06T17:08:00Z"/>
        </w:trPr>
        <w:tc>
          <w:tcPr>
            <w:tcW w:w="4370" w:type="dxa"/>
            <w:tcPrChange w:id="643" w:author="David F Madsen" w:date="2019-06-06T17:19:00Z">
              <w:tcPr>
                <w:tcW w:w="4675" w:type="dxa"/>
              </w:tcPr>
            </w:tcPrChange>
          </w:tcPr>
          <w:p w14:paraId="325286E4" w14:textId="4FA1A4E1" w:rsidR="00022999" w:rsidRDefault="00022999" w:rsidP="007774F3">
            <w:pPr>
              <w:rPr>
                <w:ins w:id="644" w:author="David F Madsen" w:date="2019-06-06T17:08:00Z"/>
                <w:bdr w:val="none" w:sz="0" w:space="0" w:color="auto" w:frame="1"/>
              </w:rPr>
            </w:pPr>
            <w:proofErr w:type="spellStart"/>
            <w:ins w:id="645" w:author="David F Madsen" w:date="2019-06-06T17:08:00Z">
              <w:r>
                <w:rPr>
                  <w:bdr w:val="none" w:sz="0" w:space="0" w:color="auto" w:frame="1"/>
                </w:rPr>
                <w:t>HOURLYAltimeterSetting</w:t>
              </w:r>
              <w:proofErr w:type="spellEnd"/>
            </w:ins>
          </w:p>
        </w:tc>
      </w:tr>
      <w:tr w:rsidR="00022999" w14:paraId="574FCD14" w14:textId="77777777" w:rsidTr="22CCF84E">
        <w:trPr>
          <w:ins w:id="646" w:author="David F Madsen" w:date="2019-06-06T17:08:00Z"/>
        </w:trPr>
        <w:tc>
          <w:tcPr>
            <w:tcW w:w="4370" w:type="dxa"/>
            <w:tcPrChange w:id="647" w:author="David F Madsen" w:date="2019-06-06T17:19:00Z">
              <w:tcPr>
                <w:tcW w:w="4675" w:type="dxa"/>
              </w:tcPr>
            </w:tcPrChange>
          </w:tcPr>
          <w:p w14:paraId="59B7E4BA" w14:textId="563981B0" w:rsidR="00022999" w:rsidRDefault="00022999" w:rsidP="007774F3">
            <w:pPr>
              <w:rPr>
                <w:ins w:id="648" w:author="David F Madsen" w:date="2019-06-06T17:08:00Z"/>
                <w:bdr w:val="none" w:sz="0" w:space="0" w:color="auto" w:frame="1"/>
              </w:rPr>
            </w:pPr>
            <w:proofErr w:type="spellStart"/>
            <w:ins w:id="649" w:author="David F Madsen" w:date="2019-06-06T17:08:00Z">
              <w:r>
                <w:rPr>
                  <w:bdr w:val="none" w:sz="0" w:space="0" w:color="auto" w:frame="1"/>
                </w:rPr>
                <w:t>DAILYMaximumDryBulbTemp</w:t>
              </w:r>
              <w:proofErr w:type="spellEnd"/>
            </w:ins>
          </w:p>
        </w:tc>
      </w:tr>
      <w:tr w:rsidR="00022999" w14:paraId="34BE4D9E" w14:textId="77777777" w:rsidTr="22CCF84E">
        <w:trPr>
          <w:ins w:id="650" w:author="David F Madsen" w:date="2019-06-06T17:08:00Z"/>
        </w:trPr>
        <w:tc>
          <w:tcPr>
            <w:tcW w:w="4370" w:type="dxa"/>
            <w:tcPrChange w:id="651" w:author="David F Madsen" w:date="2019-06-06T17:19:00Z">
              <w:tcPr>
                <w:tcW w:w="4675" w:type="dxa"/>
              </w:tcPr>
            </w:tcPrChange>
          </w:tcPr>
          <w:p w14:paraId="30228796" w14:textId="3D0924AF" w:rsidR="00022999" w:rsidRDefault="00022999" w:rsidP="007774F3">
            <w:pPr>
              <w:rPr>
                <w:ins w:id="652" w:author="David F Madsen" w:date="2019-06-06T17:08:00Z"/>
                <w:bdr w:val="none" w:sz="0" w:space="0" w:color="auto" w:frame="1"/>
              </w:rPr>
            </w:pPr>
            <w:proofErr w:type="spellStart"/>
            <w:ins w:id="653" w:author="David F Madsen" w:date="2019-06-06T17:08:00Z">
              <w:r>
                <w:rPr>
                  <w:bdr w:val="none" w:sz="0" w:space="0" w:color="auto" w:frame="1"/>
                </w:rPr>
                <w:t>DAILYMi</w:t>
              </w:r>
            </w:ins>
            <w:ins w:id="654" w:author="David F Madsen" w:date="2019-06-06T17:09:00Z">
              <w:r>
                <w:rPr>
                  <w:bdr w:val="none" w:sz="0" w:space="0" w:color="auto" w:frame="1"/>
                </w:rPr>
                <w:t>nimumDryBulbTemp</w:t>
              </w:r>
            </w:ins>
            <w:proofErr w:type="spellEnd"/>
          </w:p>
        </w:tc>
      </w:tr>
      <w:tr w:rsidR="00022999" w14:paraId="11773DBF" w14:textId="77777777" w:rsidTr="22CCF84E">
        <w:trPr>
          <w:ins w:id="655" w:author="David F Madsen" w:date="2019-06-06T17:09:00Z"/>
        </w:trPr>
        <w:tc>
          <w:tcPr>
            <w:tcW w:w="4370" w:type="dxa"/>
            <w:tcPrChange w:id="656" w:author="David F Madsen" w:date="2019-06-06T17:19:00Z">
              <w:tcPr>
                <w:tcW w:w="4675" w:type="dxa"/>
              </w:tcPr>
            </w:tcPrChange>
          </w:tcPr>
          <w:p w14:paraId="7EFE9F6A" w14:textId="36E94962" w:rsidR="00022999" w:rsidRDefault="00022999" w:rsidP="007774F3">
            <w:pPr>
              <w:rPr>
                <w:ins w:id="657" w:author="David F Madsen" w:date="2019-06-06T17:09:00Z"/>
                <w:bdr w:val="none" w:sz="0" w:space="0" w:color="auto" w:frame="1"/>
              </w:rPr>
            </w:pPr>
            <w:proofErr w:type="spellStart"/>
            <w:ins w:id="658" w:author="David F Madsen" w:date="2019-06-06T17:09:00Z">
              <w:r>
                <w:rPr>
                  <w:bdr w:val="none" w:sz="0" w:space="0" w:color="auto" w:frame="1"/>
                </w:rPr>
                <w:t>DAILYAverageDryBulbTemp</w:t>
              </w:r>
              <w:proofErr w:type="spellEnd"/>
            </w:ins>
          </w:p>
        </w:tc>
      </w:tr>
      <w:tr w:rsidR="00022999" w14:paraId="47D4DCBB" w14:textId="77777777" w:rsidTr="22CCF84E">
        <w:trPr>
          <w:ins w:id="659" w:author="David F Madsen" w:date="2019-06-06T17:09:00Z"/>
        </w:trPr>
        <w:tc>
          <w:tcPr>
            <w:tcW w:w="4370" w:type="dxa"/>
            <w:tcPrChange w:id="660" w:author="David F Madsen" w:date="2019-06-06T17:19:00Z">
              <w:tcPr>
                <w:tcW w:w="4675" w:type="dxa"/>
              </w:tcPr>
            </w:tcPrChange>
          </w:tcPr>
          <w:p w14:paraId="3DD63A84" w14:textId="4970AD7C" w:rsidR="00022999" w:rsidRDefault="00022999" w:rsidP="007774F3">
            <w:pPr>
              <w:rPr>
                <w:ins w:id="661" w:author="David F Madsen" w:date="2019-06-06T17:09:00Z"/>
                <w:bdr w:val="none" w:sz="0" w:space="0" w:color="auto" w:frame="1"/>
              </w:rPr>
            </w:pPr>
            <w:proofErr w:type="spellStart"/>
            <w:ins w:id="662" w:author="David F Madsen" w:date="2019-06-06T17:09:00Z">
              <w:r>
                <w:rPr>
                  <w:bdr w:val="none" w:sz="0" w:space="0" w:color="auto" w:frame="1"/>
                </w:rPr>
                <w:t>DAILYDeptFromNormalAverageTemp</w:t>
              </w:r>
              <w:proofErr w:type="spellEnd"/>
            </w:ins>
          </w:p>
        </w:tc>
      </w:tr>
      <w:tr w:rsidR="00022999" w14:paraId="7B1CE1BA" w14:textId="77777777" w:rsidTr="22CCF84E">
        <w:trPr>
          <w:ins w:id="663" w:author="David F Madsen" w:date="2019-06-06T17:09:00Z"/>
        </w:trPr>
        <w:tc>
          <w:tcPr>
            <w:tcW w:w="4370" w:type="dxa"/>
            <w:tcPrChange w:id="664" w:author="David F Madsen" w:date="2019-06-06T17:19:00Z">
              <w:tcPr>
                <w:tcW w:w="4675" w:type="dxa"/>
              </w:tcPr>
            </w:tcPrChange>
          </w:tcPr>
          <w:p w14:paraId="5B10F10E" w14:textId="664C8AC1" w:rsidR="00022999" w:rsidRDefault="00022999" w:rsidP="007774F3">
            <w:pPr>
              <w:rPr>
                <w:ins w:id="665" w:author="David F Madsen" w:date="2019-06-06T17:09:00Z"/>
                <w:bdr w:val="none" w:sz="0" w:space="0" w:color="auto" w:frame="1"/>
              </w:rPr>
            </w:pPr>
            <w:proofErr w:type="spellStart"/>
            <w:ins w:id="666" w:author="David F Madsen" w:date="2019-06-06T17:09:00Z">
              <w:r>
                <w:rPr>
                  <w:bdr w:val="none" w:sz="0" w:space="0" w:color="auto" w:frame="1"/>
                </w:rPr>
                <w:t>DAILYAverageRelativeHumidity</w:t>
              </w:r>
              <w:proofErr w:type="spellEnd"/>
            </w:ins>
          </w:p>
        </w:tc>
      </w:tr>
      <w:tr w:rsidR="00022999" w14:paraId="37872B81" w14:textId="77777777" w:rsidTr="22CCF84E">
        <w:trPr>
          <w:ins w:id="667" w:author="David F Madsen" w:date="2019-06-06T17:09:00Z"/>
        </w:trPr>
        <w:tc>
          <w:tcPr>
            <w:tcW w:w="4370" w:type="dxa"/>
            <w:tcPrChange w:id="668" w:author="David F Madsen" w:date="2019-06-06T17:19:00Z">
              <w:tcPr>
                <w:tcW w:w="4675" w:type="dxa"/>
              </w:tcPr>
            </w:tcPrChange>
          </w:tcPr>
          <w:p w14:paraId="7CBD76F5" w14:textId="730575FB" w:rsidR="00022999" w:rsidRDefault="00022999" w:rsidP="007774F3">
            <w:pPr>
              <w:rPr>
                <w:ins w:id="669" w:author="David F Madsen" w:date="2019-06-06T17:09:00Z"/>
                <w:bdr w:val="none" w:sz="0" w:space="0" w:color="auto" w:frame="1"/>
              </w:rPr>
            </w:pPr>
            <w:proofErr w:type="spellStart"/>
            <w:ins w:id="670" w:author="David F Madsen" w:date="2019-06-06T17:09:00Z">
              <w:r>
                <w:rPr>
                  <w:bdr w:val="none" w:sz="0" w:space="0" w:color="auto" w:frame="1"/>
                </w:rPr>
                <w:t>DAILYAverageDewPointTemp</w:t>
              </w:r>
              <w:proofErr w:type="spellEnd"/>
            </w:ins>
          </w:p>
        </w:tc>
      </w:tr>
      <w:tr w:rsidR="00022999" w14:paraId="5EC48D50" w14:textId="77777777" w:rsidTr="22CCF84E">
        <w:trPr>
          <w:ins w:id="671" w:author="David F Madsen" w:date="2019-06-06T17:09:00Z"/>
        </w:trPr>
        <w:tc>
          <w:tcPr>
            <w:tcW w:w="4370" w:type="dxa"/>
            <w:tcPrChange w:id="672" w:author="David F Madsen" w:date="2019-06-06T17:19:00Z">
              <w:tcPr>
                <w:tcW w:w="4675" w:type="dxa"/>
              </w:tcPr>
            </w:tcPrChange>
          </w:tcPr>
          <w:p w14:paraId="24D29F00" w14:textId="452627E9" w:rsidR="00022999" w:rsidRDefault="00022999" w:rsidP="007774F3">
            <w:pPr>
              <w:rPr>
                <w:ins w:id="673" w:author="David F Madsen" w:date="2019-06-06T17:09:00Z"/>
                <w:bdr w:val="none" w:sz="0" w:space="0" w:color="auto" w:frame="1"/>
              </w:rPr>
            </w:pPr>
            <w:proofErr w:type="spellStart"/>
            <w:ins w:id="674" w:author="David F Madsen" w:date="2019-06-06T17:09:00Z">
              <w:r>
                <w:rPr>
                  <w:bdr w:val="none" w:sz="0" w:space="0" w:color="auto" w:frame="1"/>
                </w:rPr>
                <w:t>DAILYAverageWetBulbTemp</w:t>
              </w:r>
              <w:proofErr w:type="spellEnd"/>
            </w:ins>
          </w:p>
        </w:tc>
      </w:tr>
      <w:tr w:rsidR="00022999" w14:paraId="116BC7E1" w14:textId="77777777" w:rsidTr="22CCF84E">
        <w:trPr>
          <w:ins w:id="675" w:author="David F Madsen" w:date="2019-06-06T17:09:00Z"/>
        </w:trPr>
        <w:tc>
          <w:tcPr>
            <w:tcW w:w="4370" w:type="dxa"/>
            <w:tcPrChange w:id="676" w:author="David F Madsen" w:date="2019-06-06T17:19:00Z">
              <w:tcPr>
                <w:tcW w:w="4675" w:type="dxa"/>
              </w:tcPr>
            </w:tcPrChange>
          </w:tcPr>
          <w:p w14:paraId="1488EDFE" w14:textId="4E3AA5D6" w:rsidR="00022999" w:rsidRDefault="00022999" w:rsidP="007774F3">
            <w:pPr>
              <w:rPr>
                <w:ins w:id="677" w:author="David F Madsen" w:date="2019-06-06T17:09:00Z"/>
                <w:bdr w:val="none" w:sz="0" w:space="0" w:color="auto" w:frame="1"/>
              </w:rPr>
            </w:pPr>
            <w:proofErr w:type="spellStart"/>
            <w:ins w:id="678" w:author="David F Madsen" w:date="2019-06-06T17:09:00Z">
              <w:r>
                <w:rPr>
                  <w:bdr w:val="none" w:sz="0" w:space="0" w:color="auto" w:frame="1"/>
                </w:rPr>
                <w:t>DAILYHeatingDegreeDays</w:t>
              </w:r>
              <w:proofErr w:type="spellEnd"/>
            </w:ins>
          </w:p>
        </w:tc>
      </w:tr>
      <w:tr w:rsidR="00022999" w14:paraId="1D309D3D" w14:textId="77777777" w:rsidTr="22CCF84E">
        <w:trPr>
          <w:ins w:id="679" w:author="David F Madsen" w:date="2019-06-06T17:09:00Z"/>
        </w:trPr>
        <w:tc>
          <w:tcPr>
            <w:tcW w:w="4370" w:type="dxa"/>
            <w:tcPrChange w:id="680" w:author="David F Madsen" w:date="2019-06-06T17:19:00Z">
              <w:tcPr>
                <w:tcW w:w="4675" w:type="dxa"/>
              </w:tcPr>
            </w:tcPrChange>
          </w:tcPr>
          <w:p w14:paraId="7B8CCCCD" w14:textId="09BCC81A" w:rsidR="00022999" w:rsidRDefault="00022999" w:rsidP="007774F3">
            <w:pPr>
              <w:rPr>
                <w:ins w:id="681" w:author="David F Madsen" w:date="2019-06-06T17:09:00Z"/>
                <w:bdr w:val="none" w:sz="0" w:space="0" w:color="auto" w:frame="1"/>
              </w:rPr>
            </w:pPr>
            <w:proofErr w:type="spellStart"/>
            <w:ins w:id="682" w:author="David F Madsen" w:date="2019-06-06T17:09:00Z">
              <w:r>
                <w:rPr>
                  <w:bdr w:val="none" w:sz="0" w:space="0" w:color="auto" w:frame="1"/>
                </w:rPr>
                <w:t>DAILYCoolingDegreeDays</w:t>
              </w:r>
              <w:proofErr w:type="spellEnd"/>
            </w:ins>
          </w:p>
        </w:tc>
      </w:tr>
      <w:tr w:rsidR="00022999" w14:paraId="03C69861" w14:textId="77777777" w:rsidTr="22CCF84E">
        <w:trPr>
          <w:ins w:id="683" w:author="David F Madsen" w:date="2019-06-06T17:09:00Z"/>
        </w:trPr>
        <w:tc>
          <w:tcPr>
            <w:tcW w:w="4370" w:type="dxa"/>
            <w:tcPrChange w:id="684" w:author="David F Madsen" w:date="2019-06-06T17:19:00Z">
              <w:tcPr>
                <w:tcW w:w="4675" w:type="dxa"/>
              </w:tcPr>
            </w:tcPrChange>
          </w:tcPr>
          <w:p w14:paraId="60AC035A" w14:textId="5D7599F3" w:rsidR="00022999" w:rsidRDefault="00022999" w:rsidP="007774F3">
            <w:pPr>
              <w:rPr>
                <w:ins w:id="685" w:author="David F Madsen" w:date="2019-06-06T17:09:00Z"/>
                <w:bdr w:val="none" w:sz="0" w:space="0" w:color="auto" w:frame="1"/>
              </w:rPr>
            </w:pPr>
            <w:proofErr w:type="spellStart"/>
            <w:ins w:id="686" w:author="David F Madsen" w:date="2019-06-06T17:10:00Z">
              <w:r>
                <w:rPr>
                  <w:bdr w:val="none" w:sz="0" w:space="0" w:color="auto" w:frame="1"/>
                </w:rPr>
                <w:t>DAILYSunrise</w:t>
              </w:r>
            </w:ins>
            <w:proofErr w:type="spellEnd"/>
          </w:p>
        </w:tc>
      </w:tr>
      <w:tr w:rsidR="00022999" w14:paraId="3D0A8E00" w14:textId="77777777" w:rsidTr="22CCF84E">
        <w:trPr>
          <w:ins w:id="687" w:author="David F Madsen" w:date="2019-06-06T17:10:00Z"/>
        </w:trPr>
        <w:tc>
          <w:tcPr>
            <w:tcW w:w="4370" w:type="dxa"/>
            <w:tcPrChange w:id="688" w:author="David F Madsen" w:date="2019-06-06T17:19:00Z">
              <w:tcPr>
                <w:tcW w:w="4675" w:type="dxa"/>
              </w:tcPr>
            </w:tcPrChange>
          </w:tcPr>
          <w:p w14:paraId="0DD067EF" w14:textId="4571F656" w:rsidR="00022999" w:rsidRDefault="00022999" w:rsidP="007774F3">
            <w:pPr>
              <w:rPr>
                <w:ins w:id="689" w:author="David F Madsen" w:date="2019-06-06T17:10:00Z"/>
                <w:bdr w:val="none" w:sz="0" w:space="0" w:color="auto" w:frame="1"/>
              </w:rPr>
            </w:pPr>
            <w:proofErr w:type="spellStart"/>
            <w:ins w:id="690" w:author="David F Madsen" w:date="2019-06-06T17:10:00Z">
              <w:r>
                <w:rPr>
                  <w:bdr w:val="none" w:sz="0" w:space="0" w:color="auto" w:frame="1"/>
                </w:rPr>
                <w:t>DAILYSunset</w:t>
              </w:r>
              <w:proofErr w:type="spellEnd"/>
            </w:ins>
          </w:p>
        </w:tc>
      </w:tr>
      <w:tr w:rsidR="00022999" w14:paraId="2E99E157" w14:textId="77777777" w:rsidTr="22CCF84E">
        <w:trPr>
          <w:ins w:id="691" w:author="David F Madsen" w:date="2019-06-06T17:10:00Z"/>
        </w:trPr>
        <w:tc>
          <w:tcPr>
            <w:tcW w:w="4370" w:type="dxa"/>
            <w:tcPrChange w:id="692" w:author="David F Madsen" w:date="2019-06-06T17:19:00Z">
              <w:tcPr>
                <w:tcW w:w="4675" w:type="dxa"/>
              </w:tcPr>
            </w:tcPrChange>
          </w:tcPr>
          <w:p w14:paraId="48D55737" w14:textId="7FB9FF24" w:rsidR="00022999" w:rsidRDefault="00022999" w:rsidP="007774F3">
            <w:pPr>
              <w:rPr>
                <w:ins w:id="693" w:author="David F Madsen" w:date="2019-06-06T17:10:00Z"/>
                <w:bdr w:val="none" w:sz="0" w:space="0" w:color="auto" w:frame="1"/>
              </w:rPr>
            </w:pPr>
            <w:proofErr w:type="spellStart"/>
            <w:ins w:id="694" w:author="David F Madsen" w:date="2019-06-06T17:10:00Z">
              <w:r>
                <w:rPr>
                  <w:bdr w:val="none" w:sz="0" w:space="0" w:color="auto" w:frame="1"/>
                </w:rPr>
                <w:t>DAILYWeather</w:t>
              </w:r>
              <w:proofErr w:type="spellEnd"/>
            </w:ins>
          </w:p>
        </w:tc>
      </w:tr>
      <w:tr w:rsidR="00022999" w14:paraId="1371E804" w14:textId="77777777" w:rsidTr="22CCF84E">
        <w:trPr>
          <w:ins w:id="695" w:author="David F Madsen" w:date="2019-06-06T17:10:00Z"/>
        </w:trPr>
        <w:tc>
          <w:tcPr>
            <w:tcW w:w="4370" w:type="dxa"/>
            <w:tcPrChange w:id="696" w:author="David F Madsen" w:date="2019-06-06T17:19:00Z">
              <w:tcPr>
                <w:tcW w:w="4675" w:type="dxa"/>
              </w:tcPr>
            </w:tcPrChange>
          </w:tcPr>
          <w:p w14:paraId="2F54AA37" w14:textId="6588C5EC" w:rsidR="00022999" w:rsidRDefault="00022999" w:rsidP="007774F3">
            <w:pPr>
              <w:rPr>
                <w:ins w:id="697" w:author="David F Madsen" w:date="2019-06-06T17:10:00Z"/>
                <w:bdr w:val="none" w:sz="0" w:space="0" w:color="auto" w:frame="1"/>
              </w:rPr>
            </w:pPr>
            <w:proofErr w:type="spellStart"/>
            <w:ins w:id="698" w:author="David F Madsen" w:date="2019-06-06T17:10:00Z">
              <w:r>
                <w:rPr>
                  <w:bdr w:val="none" w:sz="0" w:space="0" w:color="auto" w:frame="1"/>
                </w:rPr>
                <w:lastRenderedPageBreak/>
                <w:t>DAILYPrecip</w:t>
              </w:r>
              <w:proofErr w:type="spellEnd"/>
            </w:ins>
          </w:p>
        </w:tc>
      </w:tr>
      <w:tr w:rsidR="00022999" w14:paraId="73198AAF" w14:textId="77777777" w:rsidTr="22CCF84E">
        <w:trPr>
          <w:ins w:id="699" w:author="David F Madsen" w:date="2019-06-06T17:10:00Z"/>
        </w:trPr>
        <w:tc>
          <w:tcPr>
            <w:tcW w:w="4370" w:type="dxa"/>
            <w:tcPrChange w:id="700" w:author="David F Madsen" w:date="2019-06-06T17:19:00Z">
              <w:tcPr>
                <w:tcW w:w="4675" w:type="dxa"/>
              </w:tcPr>
            </w:tcPrChange>
          </w:tcPr>
          <w:p w14:paraId="3D7E495F" w14:textId="6E1CA567" w:rsidR="00022999" w:rsidRDefault="00022999" w:rsidP="007774F3">
            <w:pPr>
              <w:rPr>
                <w:ins w:id="701" w:author="David F Madsen" w:date="2019-06-06T17:10:00Z"/>
                <w:bdr w:val="none" w:sz="0" w:space="0" w:color="auto" w:frame="1"/>
              </w:rPr>
            </w:pPr>
            <w:proofErr w:type="spellStart"/>
            <w:ins w:id="702" w:author="David F Madsen" w:date="2019-06-06T17:10:00Z">
              <w:r>
                <w:rPr>
                  <w:bdr w:val="none" w:sz="0" w:space="0" w:color="auto" w:frame="1"/>
                </w:rPr>
                <w:t>DAILYSnowfall</w:t>
              </w:r>
              <w:proofErr w:type="spellEnd"/>
            </w:ins>
          </w:p>
        </w:tc>
      </w:tr>
      <w:tr w:rsidR="00022999" w14:paraId="5767A915" w14:textId="77777777" w:rsidTr="22CCF84E">
        <w:trPr>
          <w:ins w:id="703" w:author="David F Madsen" w:date="2019-06-06T17:10:00Z"/>
        </w:trPr>
        <w:tc>
          <w:tcPr>
            <w:tcW w:w="4370" w:type="dxa"/>
            <w:tcPrChange w:id="704" w:author="David F Madsen" w:date="2019-06-06T17:19:00Z">
              <w:tcPr>
                <w:tcW w:w="4675" w:type="dxa"/>
              </w:tcPr>
            </w:tcPrChange>
          </w:tcPr>
          <w:p w14:paraId="094D3F4B" w14:textId="38D0BDD9" w:rsidR="00022999" w:rsidRDefault="00022999" w:rsidP="007774F3">
            <w:pPr>
              <w:rPr>
                <w:ins w:id="705" w:author="David F Madsen" w:date="2019-06-06T17:10:00Z"/>
                <w:bdr w:val="none" w:sz="0" w:space="0" w:color="auto" w:frame="1"/>
              </w:rPr>
            </w:pPr>
            <w:proofErr w:type="spellStart"/>
            <w:ins w:id="706" w:author="David F Madsen" w:date="2019-06-06T17:10:00Z">
              <w:r>
                <w:rPr>
                  <w:bdr w:val="none" w:sz="0" w:space="0" w:color="auto" w:frame="1"/>
                </w:rPr>
                <w:t>DAILYSnowDepth</w:t>
              </w:r>
              <w:proofErr w:type="spellEnd"/>
            </w:ins>
          </w:p>
        </w:tc>
      </w:tr>
      <w:tr w:rsidR="00022999" w14:paraId="66272B5B" w14:textId="77777777" w:rsidTr="22CCF84E">
        <w:trPr>
          <w:ins w:id="707" w:author="David F Madsen" w:date="2019-06-06T17:10:00Z"/>
        </w:trPr>
        <w:tc>
          <w:tcPr>
            <w:tcW w:w="4370" w:type="dxa"/>
            <w:tcPrChange w:id="708" w:author="David F Madsen" w:date="2019-06-06T17:19:00Z">
              <w:tcPr>
                <w:tcW w:w="4675" w:type="dxa"/>
              </w:tcPr>
            </w:tcPrChange>
          </w:tcPr>
          <w:p w14:paraId="013F9F43" w14:textId="7A4845DF" w:rsidR="00022999" w:rsidRDefault="00022999" w:rsidP="007774F3">
            <w:pPr>
              <w:rPr>
                <w:ins w:id="709" w:author="David F Madsen" w:date="2019-06-06T17:10:00Z"/>
                <w:bdr w:val="none" w:sz="0" w:space="0" w:color="auto" w:frame="1"/>
              </w:rPr>
            </w:pPr>
            <w:proofErr w:type="spellStart"/>
            <w:ins w:id="710" w:author="David F Madsen" w:date="2019-06-06T17:10:00Z">
              <w:r>
                <w:rPr>
                  <w:bdr w:val="none" w:sz="0" w:space="0" w:color="auto" w:frame="1"/>
                </w:rPr>
                <w:t>DAILYAverageStationPressure</w:t>
              </w:r>
              <w:proofErr w:type="spellEnd"/>
            </w:ins>
          </w:p>
        </w:tc>
      </w:tr>
      <w:tr w:rsidR="00022999" w14:paraId="27BEC909" w14:textId="77777777" w:rsidTr="22CCF84E">
        <w:trPr>
          <w:ins w:id="711" w:author="David F Madsen" w:date="2019-06-06T17:10:00Z"/>
        </w:trPr>
        <w:tc>
          <w:tcPr>
            <w:tcW w:w="4370" w:type="dxa"/>
            <w:tcPrChange w:id="712" w:author="David F Madsen" w:date="2019-06-06T17:19:00Z">
              <w:tcPr>
                <w:tcW w:w="4675" w:type="dxa"/>
              </w:tcPr>
            </w:tcPrChange>
          </w:tcPr>
          <w:p w14:paraId="2E9D4F76" w14:textId="5FC639C3" w:rsidR="00022999" w:rsidRDefault="00022999" w:rsidP="007774F3">
            <w:pPr>
              <w:rPr>
                <w:ins w:id="713" w:author="David F Madsen" w:date="2019-06-06T17:10:00Z"/>
                <w:bdr w:val="none" w:sz="0" w:space="0" w:color="auto" w:frame="1"/>
              </w:rPr>
            </w:pPr>
            <w:proofErr w:type="spellStart"/>
            <w:ins w:id="714" w:author="David F Madsen" w:date="2019-06-06T17:10:00Z">
              <w:r>
                <w:rPr>
                  <w:bdr w:val="none" w:sz="0" w:space="0" w:color="auto" w:frame="1"/>
                </w:rPr>
                <w:t>DAILYAverageSeaLevelPressure</w:t>
              </w:r>
              <w:proofErr w:type="spellEnd"/>
            </w:ins>
          </w:p>
        </w:tc>
      </w:tr>
      <w:tr w:rsidR="00022999" w14:paraId="3B95F188" w14:textId="77777777" w:rsidTr="22CCF84E">
        <w:trPr>
          <w:ins w:id="715" w:author="David F Madsen" w:date="2019-06-06T17:10:00Z"/>
        </w:trPr>
        <w:tc>
          <w:tcPr>
            <w:tcW w:w="4370" w:type="dxa"/>
            <w:tcPrChange w:id="716" w:author="David F Madsen" w:date="2019-06-06T17:19:00Z">
              <w:tcPr>
                <w:tcW w:w="4675" w:type="dxa"/>
              </w:tcPr>
            </w:tcPrChange>
          </w:tcPr>
          <w:p w14:paraId="1BDF2656" w14:textId="0D6F2178" w:rsidR="00022999" w:rsidRDefault="00022999" w:rsidP="007774F3">
            <w:pPr>
              <w:rPr>
                <w:ins w:id="717" w:author="David F Madsen" w:date="2019-06-06T17:10:00Z"/>
                <w:bdr w:val="none" w:sz="0" w:space="0" w:color="auto" w:frame="1"/>
              </w:rPr>
            </w:pPr>
            <w:proofErr w:type="spellStart"/>
            <w:ins w:id="718" w:author="David F Madsen" w:date="2019-06-06T17:11:00Z">
              <w:r>
                <w:rPr>
                  <w:bdr w:val="none" w:sz="0" w:space="0" w:color="auto" w:frame="1"/>
                </w:rPr>
                <w:t>DAILYAverageWindSpeed</w:t>
              </w:r>
            </w:ins>
            <w:proofErr w:type="spellEnd"/>
          </w:p>
        </w:tc>
      </w:tr>
      <w:tr w:rsidR="00022999" w14:paraId="1777BF8C" w14:textId="77777777" w:rsidTr="22CCF84E">
        <w:trPr>
          <w:ins w:id="719" w:author="David F Madsen" w:date="2019-06-06T17:11:00Z"/>
        </w:trPr>
        <w:tc>
          <w:tcPr>
            <w:tcW w:w="4370" w:type="dxa"/>
            <w:tcPrChange w:id="720" w:author="David F Madsen" w:date="2019-06-06T17:19:00Z">
              <w:tcPr>
                <w:tcW w:w="4675" w:type="dxa"/>
              </w:tcPr>
            </w:tcPrChange>
          </w:tcPr>
          <w:p w14:paraId="688B35AB" w14:textId="28434778" w:rsidR="00022999" w:rsidRDefault="00022999" w:rsidP="007774F3">
            <w:pPr>
              <w:rPr>
                <w:ins w:id="721" w:author="David F Madsen" w:date="2019-06-06T17:11:00Z"/>
                <w:bdr w:val="none" w:sz="0" w:space="0" w:color="auto" w:frame="1"/>
              </w:rPr>
            </w:pPr>
            <w:proofErr w:type="spellStart"/>
            <w:ins w:id="722" w:author="David F Madsen" w:date="2019-06-06T17:11:00Z">
              <w:r>
                <w:rPr>
                  <w:bdr w:val="none" w:sz="0" w:space="0" w:color="auto" w:frame="1"/>
                </w:rPr>
                <w:t>DAILYPeakWindSpeed</w:t>
              </w:r>
              <w:proofErr w:type="spellEnd"/>
            </w:ins>
          </w:p>
        </w:tc>
      </w:tr>
      <w:tr w:rsidR="00022999" w14:paraId="0E1ECCF1" w14:textId="77777777" w:rsidTr="22CCF84E">
        <w:trPr>
          <w:ins w:id="723" w:author="David F Madsen" w:date="2019-06-06T17:11:00Z"/>
        </w:trPr>
        <w:tc>
          <w:tcPr>
            <w:tcW w:w="4370" w:type="dxa"/>
            <w:tcPrChange w:id="724" w:author="David F Madsen" w:date="2019-06-06T17:19:00Z">
              <w:tcPr>
                <w:tcW w:w="4675" w:type="dxa"/>
              </w:tcPr>
            </w:tcPrChange>
          </w:tcPr>
          <w:p w14:paraId="0046D7AA" w14:textId="0C49AA01" w:rsidR="00022999" w:rsidRDefault="00022999" w:rsidP="007774F3">
            <w:pPr>
              <w:rPr>
                <w:ins w:id="725" w:author="David F Madsen" w:date="2019-06-06T17:11:00Z"/>
                <w:bdr w:val="none" w:sz="0" w:space="0" w:color="auto" w:frame="1"/>
              </w:rPr>
            </w:pPr>
            <w:proofErr w:type="spellStart"/>
            <w:ins w:id="726" w:author="David F Madsen" w:date="2019-06-06T17:11:00Z">
              <w:r>
                <w:rPr>
                  <w:bdr w:val="none" w:sz="0" w:space="0" w:color="auto" w:frame="1"/>
                </w:rPr>
                <w:t>PeakWindDirection</w:t>
              </w:r>
              <w:proofErr w:type="spellEnd"/>
            </w:ins>
          </w:p>
        </w:tc>
      </w:tr>
      <w:tr w:rsidR="00022999" w14:paraId="08F30494" w14:textId="77777777" w:rsidTr="22CCF84E">
        <w:trPr>
          <w:ins w:id="727" w:author="David F Madsen" w:date="2019-06-06T17:11:00Z"/>
        </w:trPr>
        <w:tc>
          <w:tcPr>
            <w:tcW w:w="4370" w:type="dxa"/>
            <w:tcPrChange w:id="728" w:author="David F Madsen" w:date="2019-06-06T17:19:00Z">
              <w:tcPr>
                <w:tcW w:w="4675" w:type="dxa"/>
              </w:tcPr>
            </w:tcPrChange>
          </w:tcPr>
          <w:p w14:paraId="0B65E98E" w14:textId="465D5154" w:rsidR="00022999" w:rsidRDefault="00022999" w:rsidP="007774F3">
            <w:pPr>
              <w:rPr>
                <w:ins w:id="729" w:author="David F Madsen" w:date="2019-06-06T17:11:00Z"/>
                <w:bdr w:val="none" w:sz="0" w:space="0" w:color="auto" w:frame="1"/>
              </w:rPr>
            </w:pPr>
            <w:proofErr w:type="spellStart"/>
            <w:ins w:id="730" w:author="David F Madsen" w:date="2019-06-06T17:11:00Z">
              <w:r>
                <w:rPr>
                  <w:bdr w:val="none" w:sz="0" w:space="0" w:color="auto" w:frame="1"/>
                </w:rPr>
                <w:t>DAILYSustainedWindSpeed</w:t>
              </w:r>
              <w:proofErr w:type="spellEnd"/>
            </w:ins>
          </w:p>
        </w:tc>
      </w:tr>
      <w:tr w:rsidR="00022999" w14:paraId="22A5E0CE" w14:textId="77777777" w:rsidTr="22CCF84E">
        <w:trPr>
          <w:ins w:id="731" w:author="David F Madsen" w:date="2019-06-06T17:11:00Z"/>
        </w:trPr>
        <w:tc>
          <w:tcPr>
            <w:tcW w:w="4370" w:type="dxa"/>
            <w:tcPrChange w:id="732" w:author="David F Madsen" w:date="2019-06-06T17:19:00Z">
              <w:tcPr>
                <w:tcW w:w="4675" w:type="dxa"/>
              </w:tcPr>
            </w:tcPrChange>
          </w:tcPr>
          <w:p w14:paraId="5FFD1E60" w14:textId="3BEAA918" w:rsidR="00022999" w:rsidRDefault="00022999" w:rsidP="007774F3">
            <w:pPr>
              <w:rPr>
                <w:ins w:id="733" w:author="David F Madsen" w:date="2019-06-06T17:11:00Z"/>
                <w:bdr w:val="none" w:sz="0" w:space="0" w:color="auto" w:frame="1"/>
              </w:rPr>
            </w:pPr>
            <w:proofErr w:type="spellStart"/>
            <w:ins w:id="734" w:author="David F Madsen" w:date="2019-06-06T17:11:00Z">
              <w:r>
                <w:rPr>
                  <w:bdr w:val="none" w:sz="0" w:space="0" w:color="auto" w:frame="1"/>
                </w:rPr>
                <w:t>DAILYSustainedWindDirection</w:t>
              </w:r>
              <w:proofErr w:type="spellEnd"/>
            </w:ins>
          </w:p>
        </w:tc>
      </w:tr>
      <w:tr w:rsidR="00022999" w14:paraId="68CE17D3" w14:textId="77777777" w:rsidTr="22CCF84E">
        <w:trPr>
          <w:ins w:id="735" w:author="David F Madsen" w:date="2019-06-06T17:11:00Z"/>
        </w:trPr>
        <w:tc>
          <w:tcPr>
            <w:tcW w:w="4370" w:type="dxa"/>
            <w:tcPrChange w:id="736" w:author="David F Madsen" w:date="2019-06-06T17:19:00Z">
              <w:tcPr>
                <w:tcW w:w="4675" w:type="dxa"/>
              </w:tcPr>
            </w:tcPrChange>
          </w:tcPr>
          <w:p w14:paraId="6C70E2B0" w14:textId="0E344B91" w:rsidR="00022999" w:rsidRDefault="00022999" w:rsidP="007774F3">
            <w:pPr>
              <w:rPr>
                <w:ins w:id="737" w:author="David F Madsen" w:date="2019-06-06T17:11:00Z"/>
                <w:bdr w:val="none" w:sz="0" w:space="0" w:color="auto" w:frame="1"/>
              </w:rPr>
            </w:pPr>
            <w:proofErr w:type="spellStart"/>
            <w:ins w:id="738" w:author="David F Madsen" w:date="2019-06-06T17:11:00Z">
              <w:r>
                <w:rPr>
                  <w:bdr w:val="none" w:sz="0" w:space="0" w:color="auto" w:frame="1"/>
                </w:rPr>
                <w:t>MontlyMaximumTemp</w:t>
              </w:r>
              <w:proofErr w:type="spellEnd"/>
            </w:ins>
          </w:p>
        </w:tc>
      </w:tr>
      <w:tr w:rsidR="00022999" w14:paraId="5303A157" w14:textId="77777777" w:rsidTr="22CCF84E">
        <w:trPr>
          <w:ins w:id="739" w:author="David F Madsen" w:date="2019-06-06T17:11:00Z"/>
        </w:trPr>
        <w:tc>
          <w:tcPr>
            <w:tcW w:w="4370" w:type="dxa"/>
            <w:tcPrChange w:id="740" w:author="David F Madsen" w:date="2019-06-06T17:19:00Z">
              <w:tcPr>
                <w:tcW w:w="4675" w:type="dxa"/>
              </w:tcPr>
            </w:tcPrChange>
          </w:tcPr>
          <w:p w14:paraId="5E5EED42" w14:textId="14744AEE" w:rsidR="00022999" w:rsidRDefault="00022999" w:rsidP="007774F3">
            <w:pPr>
              <w:rPr>
                <w:ins w:id="741" w:author="David F Madsen" w:date="2019-06-06T17:11:00Z"/>
                <w:bdr w:val="none" w:sz="0" w:space="0" w:color="auto" w:frame="1"/>
              </w:rPr>
            </w:pPr>
            <w:proofErr w:type="spellStart"/>
            <w:ins w:id="742" w:author="David F Madsen" w:date="2019-06-06T17:11:00Z">
              <w:r>
                <w:rPr>
                  <w:bdr w:val="none" w:sz="0" w:space="0" w:color="auto" w:frame="1"/>
                </w:rPr>
                <w:t>MonthlyMinimumTemp</w:t>
              </w:r>
              <w:proofErr w:type="spellEnd"/>
            </w:ins>
          </w:p>
        </w:tc>
      </w:tr>
      <w:tr w:rsidR="00022999" w14:paraId="389F9FB9" w14:textId="77777777" w:rsidTr="22CCF84E">
        <w:trPr>
          <w:ins w:id="743" w:author="David F Madsen" w:date="2019-06-06T17:11:00Z"/>
        </w:trPr>
        <w:tc>
          <w:tcPr>
            <w:tcW w:w="4370" w:type="dxa"/>
            <w:tcPrChange w:id="744" w:author="David F Madsen" w:date="2019-06-06T17:19:00Z">
              <w:tcPr>
                <w:tcW w:w="4675" w:type="dxa"/>
              </w:tcPr>
            </w:tcPrChange>
          </w:tcPr>
          <w:p w14:paraId="54AD7623" w14:textId="57402BA2" w:rsidR="00022999" w:rsidRDefault="00022999" w:rsidP="007774F3">
            <w:pPr>
              <w:rPr>
                <w:ins w:id="745" w:author="David F Madsen" w:date="2019-06-06T17:11:00Z"/>
                <w:bdr w:val="none" w:sz="0" w:space="0" w:color="auto" w:frame="1"/>
              </w:rPr>
            </w:pPr>
            <w:proofErr w:type="spellStart"/>
            <w:ins w:id="746" w:author="David F Madsen" w:date="2019-06-06T17:11:00Z">
              <w:r>
                <w:rPr>
                  <w:bdr w:val="none" w:sz="0" w:space="0" w:color="auto" w:frame="1"/>
                </w:rPr>
                <w:t>MonthlyMeanTemp</w:t>
              </w:r>
              <w:proofErr w:type="spellEnd"/>
            </w:ins>
          </w:p>
        </w:tc>
      </w:tr>
      <w:tr w:rsidR="00022999" w14:paraId="28958459" w14:textId="77777777" w:rsidTr="22CCF84E">
        <w:trPr>
          <w:ins w:id="747" w:author="David F Madsen" w:date="2019-06-06T17:11:00Z"/>
        </w:trPr>
        <w:tc>
          <w:tcPr>
            <w:tcW w:w="4370" w:type="dxa"/>
            <w:tcPrChange w:id="748" w:author="David F Madsen" w:date="2019-06-06T17:19:00Z">
              <w:tcPr>
                <w:tcW w:w="4675" w:type="dxa"/>
              </w:tcPr>
            </w:tcPrChange>
          </w:tcPr>
          <w:p w14:paraId="0F221D8C" w14:textId="1D9C5193" w:rsidR="00022999" w:rsidRDefault="00022999" w:rsidP="007774F3">
            <w:pPr>
              <w:rPr>
                <w:ins w:id="749" w:author="David F Madsen" w:date="2019-06-06T17:11:00Z"/>
                <w:bdr w:val="none" w:sz="0" w:space="0" w:color="auto" w:frame="1"/>
              </w:rPr>
            </w:pPr>
            <w:proofErr w:type="spellStart"/>
            <w:ins w:id="750" w:author="David F Madsen" w:date="2019-06-06T17:11:00Z">
              <w:r>
                <w:rPr>
                  <w:bdr w:val="none" w:sz="0" w:space="0" w:color="auto" w:frame="1"/>
                </w:rPr>
                <w:t>Month</w:t>
              </w:r>
            </w:ins>
            <w:ins w:id="751" w:author="David F Madsen" w:date="2019-06-06T17:12:00Z">
              <w:r>
                <w:rPr>
                  <w:bdr w:val="none" w:sz="0" w:space="0" w:color="auto" w:frame="1"/>
                </w:rPr>
                <w:t>lyAverageRH</w:t>
              </w:r>
            </w:ins>
            <w:proofErr w:type="spellEnd"/>
          </w:p>
        </w:tc>
      </w:tr>
      <w:tr w:rsidR="00022999" w14:paraId="138D006B" w14:textId="77777777" w:rsidTr="22CCF84E">
        <w:trPr>
          <w:ins w:id="752" w:author="David F Madsen" w:date="2019-06-06T17:12:00Z"/>
        </w:trPr>
        <w:tc>
          <w:tcPr>
            <w:tcW w:w="4370" w:type="dxa"/>
            <w:tcPrChange w:id="753" w:author="David F Madsen" w:date="2019-06-06T17:19:00Z">
              <w:tcPr>
                <w:tcW w:w="4675" w:type="dxa"/>
              </w:tcPr>
            </w:tcPrChange>
          </w:tcPr>
          <w:p w14:paraId="0A98647E" w14:textId="3A583262" w:rsidR="00022999" w:rsidRDefault="00022999" w:rsidP="007774F3">
            <w:pPr>
              <w:rPr>
                <w:ins w:id="754" w:author="David F Madsen" w:date="2019-06-06T17:12:00Z"/>
                <w:bdr w:val="none" w:sz="0" w:space="0" w:color="auto" w:frame="1"/>
              </w:rPr>
            </w:pPr>
            <w:proofErr w:type="spellStart"/>
            <w:ins w:id="755" w:author="David F Madsen" w:date="2019-06-06T17:12:00Z">
              <w:r>
                <w:rPr>
                  <w:bdr w:val="none" w:sz="0" w:space="0" w:color="auto" w:frame="1"/>
                </w:rPr>
                <w:t>MonthlyDewpointTemp</w:t>
              </w:r>
              <w:proofErr w:type="spellEnd"/>
            </w:ins>
          </w:p>
        </w:tc>
      </w:tr>
      <w:tr w:rsidR="00022999" w14:paraId="557F790E" w14:textId="77777777" w:rsidTr="22CCF84E">
        <w:trPr>
          <w:ins w:id="756" w:author="David F Madsen" w:date="2019-06-06T17:12:00Z"/>
        </w:trPr>
        <w:tc>
          <w:tcPr>
            <w:tcW w:w="4370" w:type="dxa"/>
            <w:tcPrChange w:id="757" w:author="David F Madsen" w:date="2019-06-06T17:19:00Z">
              <w:tcPr>
                <w:tcW w:w="4675" w:type="dxa"/>
              </w:tcPr>
            </w:tcPrChange>
          </w:tcPr>
          <w:p w14:paraId="3167C1B7" w14:textId="40B1CA5A" w:rsidR="00022999" w:rsidRDefault="00022999" w:rsidP="007774F3">
            <w:pPr>
              <w:rPr>
                <w:ins w:id="758" w:author="David F Madsen" w:date="2019-06-06T17:12:00Z"/>
                <w:bdr w:val="none" w:sz="0" w:space="0" w:color="auto" w:frame="1"/>
              </w:rPr>
            </w:pPr>
            <w:proofErr w:type="spellStart"/>
            <w:ins w:id="759" w:author="David F Madsen" w:date="2019-06-06T17:12:00Z">
              <w:r>
                <w:rPr>
                  <w:bdr w:val="none" w:sz="0" w:space="0" w:color="auto" w:frame="1"/>
                </w:rPr>
                <w:t>MonthlyWetBulbTemp</w:t>
              </w:r>
              <w:proofErr w:type="spellEnd"/>
            </w:ins>
          </w:p>
        </w:tc>
      </w:tr>
      <w:tr w:rsidR="00022999" w14:paraId="1FA4FD89" w14:textId="77777777" w:rsidTr="22CCF84E">
        <w:trPr>
          <w:ins w:id="760" w:author="David F Madsen" w:date="2019-06-06T17:12:00Z"/>
        </w:trPr>
        <w:tc>
          <w:tcPr>
            <w:tcW w:w="4370" w:type="dxa"/>
            <w:tcPrChange w:id="761" w:author="David F Madsen" w:date="2019-06-06T17:19:00Z">
              <w:tcPr>
                <w:tcW w:w="4675" w:type="dxa"/>
              </w:tcPr>
            </w:tcPrChange>
          </w:tcPr>
          <w:p w14:paraId="52D32400" w14:textId="342D1600" w:rsidR="00022999" w:rsidRDefault="00022999" w:rsidP="007774F3">
            <w:pPr>
              <w:rPr>
                <w:ins w:id="762" w:author="David F Madsen" w:date="2019-06-06T17:12:00Z"/>
                <w:bdr w:val="none" w:sz="0" w:space="0" w:color="auto" w:frame="1"/>
              </w:rPr>
            </w:pPr>
            <w:proofErr w:type="spellStart"/>
            <w:ins w:id="763" w:author="David F Madsen" w:date="2019-06-06T17:12:00Z">
              <w:r>
                <w:rPr>
                  <w:bdr w:val="none" w:sz="0" w:space="0" w:color="auto" w:frame="1"/>
                </w:rPr>
                <w:t>MonthlyAvgHeatingDegreeDays</w:t>
              </w:r>
              <w:proofErr w:type="spellEnd"/>
            </w:ins>
          </w:p>
        </w:tc>
      </w:tr>
      <w:tr w:rsidR="00022999" w14:paraId="4C34F568" w14:textId="77777777" w:rsidTr="22CCF84E">
        <w:trPr>
          <w:ins w:id="764" w:author="David F Madsen" w:date="2019-06-06T17:12:00Z"/>
        </w:trPr>
        <w:tc>
          <w:tcPr>
            <w:tcW w:w="4370" w:type="dxa"/>
            <w:tcPrChange w:id="765" w:author="David F Madsen" w:date="2019-06-06T17:19:00Z">
              <w:tcPr>
                <w:tcW w:w="4675" w:type="dxa"/>
              </w:tcPr>
            </w:tcPrChange>
          </w:tcPr>
          <w:p w14:paraId="4A5A6D85" w14:textId="4A3025F5" w:rsidR="00022999" w:rsidRDefault="00022999" w:rsidP="007774F3">
            <w:pPr>
              <w:rPr>
                <w:ins w:id="766" w:author="David F Madsen" w:date="2019-06-06T17:12:00Z"/>
                <w:bdr w:val="none" w:sz="0" w:space="0" w:color="auto" w:frame="1"/>
              </w:rPr>
            </w:pPr>
            <w:proofErr w:type="spellStart"/>
            <w:ins w:id="767" w:author="David F Madsen" w:date="2019-06-06T17:12:00Z">
              <w:r>
                <w:rPr>
                  <w:bdr w:val="none" w:sz="0" w:space="0" w:color="auto" w:frame="1"/>
                </w:rPr>
                <w:t>MonthlyAvgCoolingDegreeDays</w:t>
              </w:r>
              <w:proofErr w:type="spellEnd"/>
            </w:ins>
          </w:p>
        </w:tc>
      </w:tr>
      <w:tr w:rsidR="00022999" w14:paraId="6F7FC720" w14:textId="77777777" w:rsidTr="22CCF84E">
        <w:trPr>
          <w:ins w:id="768" w:author="David F Madsen" w:date="2019-06-06T17:12:00Z"/>
        </w:trPr>
        <w:tc>
          <w:tcPr>
            <w:tcW w:w="4370" w:type="dxa"/>
            <w:tcPrChange w:id="769" w:author="David F Madsen" w:date="2019-06-06T17:19:00Z">
              <w:tcPr>
                <w:tcW w:w="4675" w:type="dxa"/>
              </w:tcPr>
            </w:tcPrChange>
          </w:tcPr>
          <w:p w14:paraId="0AAE9EAF" w14:textId="1D61AF81" w:rsidR="00022999" w:rsidRDefault="00022999" w:rsidP="007774F3">
            <w:pPr>
              <w:rPr>
                <w:ins w:id="770" w:author="David F Madsen" w:date="2019-06-06T17:12:00Z"/>
                <w:bdr w:val="none" w:sz="0" w:space="0" w:color="auto" w:frame="1"/>
              </w:rPr>
            </w:pPr>
            <w:proofErr w:type="spellStart"/>
            <w:ins w:id="771" w:author="David F Madsen" w:date="2019-06-06T17:12:00Z">
              <w:r>
                <w:rPr>
                  <w:bdr w:val="none" w:sz="0" w:space="0" w:color="auto" w:frame="1"/>
                </w:rPr>
                <w:t>MonthlyStationPressure</w:t>
              </w:r>
              <w:proofErr w:type="spellEnd"/>
            </w:ins>
          </w:p>
        </w:tc>
      </w:tr>
      <w:tr w:rsidR="00022999" w14:paraId="1D016F92" w14:textId="77777777" w:rsidTr="22CCF84E">
        <w:trPr>
          <w:ins w:id="772" w:author="David F Madsen" w:date="2019-06-06T17:12:00Z"/>
        </w:trPr>
        <w:tc>
          <w:tcPr>
            <w:tcW w:w="4370" w:type="dxa"/>
            <w:tcPrChange w:id="773" w:author="David F Madsen" w:date="2019-06-06T17:19:00Z">
              <w:tcPr>
                <w:tcW w:w="4675" w:type="dxa"/>
              </w:tcPr>
            </w:tcPrChange>
          </w:tcPr>
          <w:p w14:paraId="6E01E58B" w14:textId="7DD8739C" w:rsidR="00022999" w:rsidRDefault="00022999" w:rsidP="007774F3">
            <w:pPr>
              <w:rPr>
                <w:ins w:id="774" w:author="David F Madsen" w:date="2019-06-06T17:12:00Z"/>
                <w:bdr w:val="none" w:sz="0" w:space="0" w:color="auto" w:frame="1"/>
              </w:rPr>
            </w:pPr>
            <w:proofErr w:type="spellStart"/>
            <w:ins w:id="775" w:author="David F Madsen" w:date="2019-06-06T17:13:00Z">
              <w:r>
                <w:rPr>
                  <w:bdr w:val="none" w:sz="0" w:space="0" w:color="auto" w:frame="1"/>
                </w:rPr>
                <w:t>MonthlySeaLevelPressure</w:t>
              </w:r>
            </w:ins>
            <w:proofErr w:type="spellEnd"/>
          </w:p>
        </w:tc>
      </w:tr>
      <w:tr w:rsidR="00022999" w14:paraId="30BEF77B" w14:textId="77777777" w:rsidTr="22CCF84E">
        <w:trPr>
          <w:ins w:id="776" w:author="David F Madsen" w:date="2019-06-06T17:13:00Z"/>
        </w:trPr>
        <w:tc>
          <w:tcPr>
            <w:tcW w:w="4370" w:type="dxa"/>
            <w:tcPrChange w:id="777" w:author="David F Madsen" w:date="2019-06-06T17:19:00Z">
              <w:tcPr>
                <w:tcW w:w="4675" w:type="dxa"/>
              </w:tcPr>
            </w:tcPrChange>
          </w:tcPr>
          <w:p w14:paraId="19D19962" w14:textId="3F3EB3AD" w:rsidR="00022999" w:rsidRDefault="00022999" w:rsidP="007774F3">
            <w:pPr>
              <w:rPr>
                <w:ins w:id="778" w:author="David F Madsen" w:date="2019-06-06T17:13:00Z"/>
                <w:bdr w:val="none" w:sz="0" w:space="0" w:color="auto" w:frame="1"/>
              </w:rPr>
            </w:pPr>
            <w:proofErr w:type="spellStart"/>
            <w:ins w:id="779" w:author="David F Madsen" w:date="2019-06-06T17:13:00Z">
              <w:r>
                <w:rPr>
                  <w:bdr w:val="none" w:sz="0" w:space="0" w:color="auto" w:frame="1"/>
                </w:rPr>
                <w:t>MonthlyAverageWindSpeed</w:t>
              </w:r>
              <w:proofErr w:type="spellEnd"/>
            </w:ins>
          </w:p>
        </w:tc>
      </w:tr>
      <w:tr w:rsidR="00022999" w14:paraId="708BF972" w14:textId="77777777" w:rsidTr="22CCF84E">
        <w:trPr>
          <w:ins w:id="780" w:author="David F Madsen" w:date="2019-06-06T17:13:00Z"/>
        </w:trPr>
        <w:tc>
          <w:tcPr>
            <w:tcW w:w="4370" w:type="dxa"/>
            <w:tcPrChange w:id="781" w:author="David F Madsen" w:date="2019-06-06T17:19:00Z">
              <w:tcPr>
                <w:tcW w:w="4675" w:type="dxa"/>
              </w:tcPr>
            </w:tcPrChange>
          </w:tcPr>
          <w:p w14:paraId="6E28EDB5" w14:textId="3D2F4C53" w:rsidR="00022999" w:rsidRDefault="00022999" w:rsidP="007774F3">
            <w:pPr>
              <w:rPr>
                <w:ins w:id="782" w:author="David F Madsen" w:date="2019-06-06T17:13:00Z"/>
                <w:bdr w:val="none" w:sz="0" w:space="0" w:color="auto" w:frame="1"/>
              </w:rPr>
            </w:pPr>
            <w:proofErr w:type="spellStart"/>
            <w:ins w:id="783" w:author="David F Madsen" w:date="2019-06-06T17:13:00Z">
              <w:r>
                <w:rPr>
                  <w:bdr w:val="none" w:sz="0" w:space="0" w:color="auto" w:frame="1"/>
                </w:rPr>
                <w:t>MonthlyTotalSnowfall</w:t>
              </w:r>
              <w:proofErr w:type="spellEnd"/>
            </w:ins>
          </w:p>
        </w:tc>
      </w:tr>
      <w:tr w:rsidR="00022999" w14:paraId="3EFDBC43" w14:textId="77777777" w:rsidTr="22CCF84E">
        <w:trPr>
          <w:ins w:id="784" w:author="David F Madsen" w:date="2019-06-06T17:13:00Z"/>
        </w:trPr>
        <w:tc>
          <w:tcPr>
            <w:tcW w:w="4370" w:type="dxa"/>
            <w:tcPrChange w:id="785" w:author="David F Madsen" w:date="2019-06-06T17:19:00Z">
              <w:tcPr>
                <w:tcW w:w="4675" w:type="dxa"/>
              </w:tcPr>
            </w:tcPrChange>
          </w:tcPr>
          <w:p w14:paraId="69FC3235" w14:textId="0A2F18A3" w:rsidR="00022999" w:rsidRDefault="00022999" w:rsidP="007774F3">
            <w:pPr>
              <w:rPr>
                <w:ins w:id="786" w:author="David F Madsen" w:date="2019-06-06T17:13:00Z"/>
                <w:bdr w:val="none" w:sz="0" w:space="0" w:color="auto" w:frame="1"/>
              </w:rPr>
            </w:pPr>
            <w:proofErr w:type="spellStart"/>
            <w:ins w:id="787" w:author="David F Madsen" w:date="2019-06-06T17:13:00Z">
              <w:r>
                <w:rPr>
                  <w:bdr w:val="none" w:sz="0" w:space="0" w:color="auto" w:frame="1"/>
                </w:rPr>
                <w:t>MonthlyDeptFromNormalMaximumTemp</w:t>
              </w:r>
              <w:proofErr w:type="spellEnd"/>
            </w:ins>
          </w:p>
        </w:tc>
      </w:tr>
      <w:tr w:rsidR="00022999" w14:paraId="294A21EB" w14:textId="77777777" w:rsidTr="22CCF84E">
        <w:trPr>
          <w:ins w:id="788" w:author="David F Madsen" w:date="2019-06-06T17:13:00Z"/>
        </w:trPr>
        <w:tc>
          <w:tcPr>
            <w:tcW w:w="4370" w:type="dxa"/>
            <w:tcPrChange w:id="789" w:author="David F Madsen" w:date="2019-06-06T17:19:00Z">
              <w:tcPr>
                <w:tcW w:w="4675" w:type="dxa"/>
              </w:tcPr>
            </w:tcPrChange>
          </w:tcPr>
          <w:p w14:paraId="687B9126" w14:textId="7B073AA9" w:rsidR="00022999" w:rsidRDefault="00022999" w:rsidP="007774F3">
            <w:pPr>
              <w:rPr>
                <w:ins w:id="790" w:author="David F Madsen" w:date="2019-06-06T17:13:00Z"/>
                <w:bdr w:val="none" w:sz="0" w:space="0" w:color="auto" w:frame="1"/>
              </w:rPr>
            </w:pPr>
            <w:proofErr w:type="spellStart"/>
            <w:ins w:id="791" w:author="David F Madsen" w:date="2019-06-06T17:13:00Z">
              <w:r>
                <w:rPr>
                  <w:bdr w:val="none" w:sz="0" w:space="0" w:color="auto" w:frame="1"/>
                </w:rPr>
                <w:t>Mont</w:t>
              </w:r>
            </w:ins>
            <w:ins w:id="792" w:author="David F Madsen" w:date="2019-06-06T17:14:00Z">
              <w:r>
                <w:rPr>
                  <w:bdr w:val="none" w:sz="0" w:space="0" w:color="auto" w:frame="1"/>
                </w:rPr>
                <w:t>h</w:t>
              </w:r>
            </w:ins>
            <w:ins w:id="793" w:author="David F Madsen" w:date="2019-06-06T17:13:00Z">
              <w:r>
                <w:rPr>
                  <w:bdr w:val="none" w:sz="0" w:space="0" w:color="auto" w:frame="1"/>
                </w:rPr>
                <w:t>lyDeptFrom</w:t>
              </w:r>
            </w:ins>
            <w:ins w:id="794" w:author="David F Madsen" w:date="2019-06-06T17:14:00Z">
              <w:r>
                <w:rPr>
                  <w:bdr w:val="none" w:sz="0" w:space="0" w:color="auto" w:frame="1"/>
                </w:rPr>
                <w:t>NormalMinimumTemp</w:t>
              </w:r>
            </w:ins>
            <w:proofErr w:type="spellEnd"/>
          </w:p>
        </w:tc>
      </w:tr>
      <w:tr w:rsidR="00022999" w14:paraId="60146918" w14:textId="77777777" w:rsidTr="22CCF84E">
        <w:trPr>
          <w:ins w:id="795" w:author="David F Madsen" w:date="2019-06-06T17:14:00Z"/>
        </w:trPr>
        <w:tc>
          <w:tcPr>
            <w:tcW w:w="4370" w:type="dxa"/>
            <w:tcPrChange w:id="796" w:author="David F Madsen" w:date="2019-06-06T17:19:00Z">
              <w:tcPr>
                <w:tcW w:w="4675" w:type="dxa"/>
              </w:tcPr>
            </w:tcPrChange>
          </w:tcPr>
          <w:p w14:paraId="2B290AF0" w14:textId="46F89CE9" w:rsidR="00022999" w:rsidRDefault="00022999" w:rsidP="007774F3">
            <w:pPr>
              <w:rPr>
                <w:ins w:id="797" w:author="David F Madsen" w:date="2019-06-06T17:14:00Z"/>
                <w:bdr w:val="none" w:sz="0" w:space="0" w:color="auto" w:frame="1"/>
              </w:rPr>
            </w:pPr>
            <w:proofErr w:type="spellStart"/>
            <w:ins w:id="798" w:author="David F Madsen" w:date="2019-06-06T17:14:00Z">
              <w:r>
                <w:rPr>
                  <w:bdr w:val="none" w:sz="0" w:space="0" w:color="auto" w:frame="1"/>
                </w:rPr>
                <w:t>MonthlyDeptFromNormalPrecip</w:t>
              </w:r>
              <w:proofErr w:type="spellEnd"/>
            </w:ins>
          </w:p>
        </w:tc>
      </w:tr>
      <w:tr w:rsidR="00022999" w14:paraId="14141C60" w14:textId="77777777" w:rsidTr="22CCF84E">
        <w:trPr>
          <w:ins w:id="799" w:author="David F Madsen" w:date="2019-06-06T17:14:00Z"/>
        </w:trPr>
        <w:tc>
          <w:tcPr>
            <w:tcW w:w="4370" w:type="dxa"/>
            <w:tcPrChange w:id="800" w:author="David F Madsen" w:date="2019-06-06T17:19:00Z">
              <w:tcPr>
                <w:tcW w:w="4675" w:type="dxa"/>
              </w:tcPr>
            </w:tcPrChange>
          </w:tcPr>
          <w:p w14:paraId="022B3CD9" w14:textId="01C477D2" w:rsidR="00022999" w:rsidRDefault="00022999" w:rsidP="007774F3">
            <w:pPr>
              <w:rPr>
                <w:ins w:id="801" w:author="David F Madsen" w:date="2019-06-06T17:14:00Z"/>
                <w:bdr w:val="none" w:sz="0" w:space="0" w:color="auto" w:frame="1"/>
              </w:rPr>
            </w:pPr>
            <w:proofErr w:type="spellStart"/>
            <w:ins w:id="802" w:author="David F Madsen" w:date="2019-06-06T17:14:00Z">
              <w:r>
                <w:rPr>
                  <w:bdr w:val="none" w:sz="0" w:space="0" w:color="auto" w:frame="1"/>
                </w:rPr>
                <w:t>MonthlyTotalLiquidPrecip</w:t>
              </w:r>
              <w:proofErr w:type="spellEnd"/>
            </w:ins>
          </w:p>
        </w:tc>
      </w:tr>
      <w:tr w:rsidR="00022999" w14:paraId="2262AC6D" w14:textId="77777777" w:rsidTr="22CCF84E">
        <w:trPr>
          <w:ins w:id="803" w:author="David F Madsen" w:date="2019-06-06T17:14:00Z"/>
        </w:trPr>
        <w:tc>
          <w:tcPr>
            <w:tcW w:w="4370" w:type="dxa"/>
            <w:tcPrChange w:id="804" w:author="David F Madsen" w:date="2019-06-06T17:19:00Z">
              <w:tcPr>
                <w:tcW w:w="4675" w:type="dxa"/>
              </w:tcPr>
            </w:tcPrChange>
          </w:tcPr>
          <w:p w14:paraId="3DF96977" w14:textId="256770AA" w:rsidR="00022999" w:rsidRDefault="00022999" w:rsidP="007774F3">
            <w:pPr>
              <w:rPr>
                <w:ins w:id="805" w:author="David F Madsen" w:date="2019-06-06T17:14:00Z"/>
                <w:bdr w:val="none" w:sz="0" w:space="0" w:color="auto" w:frame="1"/>
              </w:rPr>
            </w:pPr>
            <w:proofErr w:type="spellStart"/>
            <w:ins w:id="806" w:author="David F Madsen" w:date="2019-06-06T17:14:00Z">
              <w:r>
                <w:rPr>
                  <w:bdr w:val="none" w:sz="0" w:space="0" w:color="auto" w:frame="1"/>
                </w:rPr>
                <w:t>MonthlyGreatestPrecip</w:t>
              </w:r>
              <w:proofErr w:type="spellEnd"/>
            </w:ins>
          </w:p>
        </w:tc>
      </w:tr>
      <w:tr w:rsidR="00022999" w14:paraId="79B222DB" w14:textId="77777777" w:rsidTr="22CCF84E">
        <w:trPr>
          <w:ins w:id="807" w:author="David F Madsen" w:date="2019-06-06T17:14:00Z"/>
        </w:trPr>
        <w:tc>
          <w:tcPr>
            <w:tcW w:w="4370" w:type="dxa"/>
            <w:tcPrChange w:id="808" w:author="David F Madsen" w:date="2019-06-06T17:19:00Z">
              <w:tcPr>
                <w:tcW w:w="4675" w:type="dxa"/>
              </w:tcPr>
            </w:tcPrChange>
          </w:tcPr>
          <w:p w14:paraId="1D89A54D" w14:textId="1C62552D" w:rsidR="00022999" w:rsidRDefault="00022999" w:rsidP="007774F3">
            <w:pPr>
              <w:rPr>
                <w:ins w:id="809" w:author="David F Madsen" w:date="2019-06-06T17:14:00Z"/>
                <w:bdr w:val="none" w:sz="0" w:space="0" w:color="auto" w:frame="1"/>
              </w:rPr>
            </w:pPr>
            <w:proofErr w:type="spellStart"/>
            <w:ins w:id="810" w:author="David F Madsen" w:date="2019-06-06T17:14:00Z">
              <w:r>
                <w:rPr>
                  <w:bdr w:val="none" w:sz="0" w:space="0" w:color="auto" w:frame="1"/>
                </w:rPr>
                <w:t>MonthlyGreatestSnowfall</w:t>
              </w:r>
              <w:proofErr w:type="spellEnd"/>
            </w:ins>
          </w:p>
        </w:tc>
      </w:tr>
      <w:tr w:rsidR="00022999" w14:paraId="578B590D" w14:textId="77777777" w:rsidTr="22CCF84E">
        <w:trPr>
          <w:ins w:id="811" w:author="David F Madsen" w:date="2019-06-06T17:14:00Z"/>
        </w:trPr>
        <w:tc>
          <w:tcPr>
            <w:tcW w:w="4370" w:type="dxa"/>
            <w:tcPrChange w:id="812" w:author="David F Madsen" w:date="2019-06-06T17:19:00Z">
              <w:tcPr>
                <w:tcW w:w="4675" w:type="dxa"/>
              </w:tcPr>
            </w:tcPrChange>
          </w:tcPr>
          <w:p w14:paraId="4605D5A9" w14:textId="042FC639" w:rsidR="00022999" w:rsidRDefault="00022999" w:rsidP="007774F3">
            <w:pPr>
              <w:rPr>
                <w:ins w:id="813" w:author="David F Madsen" w:date="2019-06-06T17:14:00Z"/>
                <w:bdr w:val="none" w:sz="0" w:space="0" w:color="auto" w:frame="1"/>
              </w:rPr>
            </w:pPr>
            <w:proofErr w:type="spellStart"/>
            <w:ins w:id="814" w:author="David F Madsen" w:date="2019-06-06T17:14:00Z">
              <w:r>
                <w:rPr>
                  <w:bdr w:val="none" w:sz="0" w:space="0" w:color="auto" w:frame="1"/>
                </w:rPr>
                <w:t>MonthlyGreatest</w:t>
              </w:r>
            </w:ins>
            <w:ins w:id="815" w:author="David F Madsen" w:date="2019-06-06T17:15:00Z">
              <w:r>
                <w:rPr>
                  <w:bdr w:val="none" w:sz="0" w:space="0" w:color="auto" w:frame="1"/>
                </w:rPr>
                <w:t>SnowfallDate</w:t>
              </w:r>
            </w:ins>
            <w:proofErr w:type="spellEnd"/>
          </w:p>
        </w:tc>
      </w:tr>
      <w:tr w:rsidR="00022999" w14:paraId="13E0188D" w14:textId="77777777" w:rsidTr="22CCF84E">
        <w:trPr>
          <w:ins w:id="816" w:author="David F Madsen" w:date="2019-06-06T17:15:00Z"/>
        </w:trPr>
        <w:tc>
          <w:tcPr>
            <w:tcW w:w="4370" w:type="dxa"/>
            <w:tcPrChange w:id="817" w:author="David F Madsen" w:date="2019-06-06T17:19:00Z">
              <w:tcPr>
                <w:tcW w:w="4675" w:type="dxa"/>
              </w:tcPr>
            </w:tcPrChange>
          </w:tcPr>
          <w:p w14:paraId="7184D610" w14:textId="110C57E7" w:rsidR="00022999" w:rsidRDefault="00022999" w:rsidP="007774F3">
            <w:pPr>
              <w:rPr>
                <w:ins w:id="818" w:author="David F Madsen" w:date="2019-06-06T17:15:00Z"/>
                <w:bdr w:val="none" w:sz="0" w:space="0" w:color="auto" w:frame="1"/>
              </w:rPr>
            </w:pPr>
            <w:proofErr w:type="spellStart"/>
            <w:ins w:id="819" w:author="David F Madsen" w:date="2019-06-06T17:15:00Z">
              <w:r>
                <w:rPr>
                  <w:bdr w:val="none" w:sz="0" w:space="0" w:color="auto" w:frame="1"/>
                </w:rPr>
                <w:t>MonthlyGreatestSnowfallDepth</w:t>
              </w:r>
              <w:proofErr w:type="spellEnd"/>
            </w:ins>
          </w:p>
        </w:tc>
      </w:tr>
      <w:tr w:rsidR="00022999" w14:paraId="2139837F" w14:textId="77777777" w:rsidTr="22CCF84E">
        <w:trPr>
          <w:ins w:id="820" w:author="David F Madsen" w:date="2019-06-06T17:15:00Z"/>
        </w:trPr>
        <w:tc>
          <w:tcPr>
            <w:tcW w:w="4370" w:type="dxa"/>
            <w:tcPrChange w:id="821" w:author="David F Madsen" w:date="2019-06-06T17:19:00Z">
              <w:tcPr>
                <w:tcW w:w="4675" w:type="dxa"/>
              </w:tcPr>
            </w:tcPrChange>
          </w:tcPr>
          <w:p w14:paraId="15F2DE5F" w14:textId="3176D124" w:rsidR="00022999" w:rsidRDefault="00022999" w:rsidP="007774F3">
            <w:pPr>
              <w:rPr>
                <w:ins w:id="822" w:author="David F Madsen" w:date="2019-06-06T17:15:00Z"/>
                <w:bdr w:val="none" w:sz="0" w:space="0" w:color="auto" w:frame="1"/>
              </w:rPr>
            </w:pPr>
            <w:proofErr w:type="spellStart"/>
            <w:ins w:id="823" w:author="David F Madsen" w:date="2019-06-06T17:15:00Z">
              <w:r>
                <w:rPr>
                  <w:bdr w:val="none" w:sz="0" w:space="0" w:color="auto" w:frame="1"/>
                </w:rPr>
                <w:t>MonthlyGreatestSnowDepthDate</w:t>
              </w:r>
              <w:proofErr w:type="spellEnd"/>
            </w:ins>
          </w:p>
        </w:tc>
      </w:tr>
      <w:tr w:rsidR="00022999" w14:paraId="1EE844A4" w14:textId="77777777" w:rsidTr="22CCF84E">
        <w:trPr>
          <w:ins w:id="824" w:author="David F Madsen" w:date="2019-06-06T17:15:00Z"/>
        </w:trPr>
        <w:tc>
          <w:tcPr>
            <w:tcW w:w="4370" w:type="dxa"/>
            <w:tcPrChange w:id="825" w:author="David F Madsen" w:date="2019-06-06T17:19:00Z">
              <w:tcPr>
                <w:tcW w:w="4675" w:type="dxa"/>
              </w:tcPr>
            </w:tcPrChange>
          </w:tcPr>
          <w:p w14:paraId="11EA0D37" w14:textId="5E8ADACE" w:rsidR="00022999" w:rsidRDefault="00022999" w:rsidP="007774F3">
            <w:pPr>
              <w:rPr>
                <w:ins w:id="826" w:author="David F Madsen" w:date="2019-06-06T17:15:00Z"/>
                <w:bdr w:val="none" w:sz="0" w:space="0" w:color="auto" w:frame="1"/>
              </w:rPr>
            </w:pPr>
            <w:ins w:id="827" w:author="David F Madsen" w:date="2019-06-06T17:15:00Z">
              <w:r>
                <w:rPr>
                  <w:bdr w:val="none" w:sz="0" w:space="0" w:color="auto" w:frame="1"/>
                </w:rPr>
                <w:t>MonthlyDaysWithGT90Temp</w:t>
              </w:r>
            </w:ins>
          </w:p>
        </w:tc>
      </w:tr>
      <w:tr w:rsidR="00022999" w14:paraId="3FD86049" w14:textId="77777777" w:rsidTr="22CCF84E">
        <w:trPr>
          <w:ins w:id="828" w:author="David F Madsen" w:date="2019-06-06T17:15:00Z"/>
        </w:trPr>
        <w:tc>
          <w:tcPr>
            <w:tcW w:w="4370" w:type="dxa"/>
            <w:tcPrChange w:id="829" w:author="David F Madsen" w:date="2019-06-06T17:19:00Z">
              <w:tcPr>
                <w:tcW w:w="4675" w:type="dxa"/>
              </w:tcPr>
            </w:tcPrChange>
          </w:tcPr>
          <w:p w14:paraId="2D6C39C1" w14:textId="04F7AA50" w:rsidR="00022999" w:rsidRDefault="00022999" w:rsidP="007774F3">
            <w:pPr>
              <w:rPr>
                <w:ins w:id="830" w:author="David F Madsen" w:date="2019-06-06T17:15:00Z"/>
                <w:bdr w:val="none" w:sz="0" w:space="0" w:color="auto" w:frame="1"/>
              </w:rPr>
            </w:pPr>
            <w:ins w:id="831" w:author="David F Madsen" w:date="2019-06-06T17:15:00Z">
              <w:r>
                <w:rPr>
                  <w:bdr w:val="none" w:sz="0" w:space="0" w:color="auto" w:frame="1"/>
                </w:rPr>
                <w:t>MonthlyDaysWithLT32Temp</w:t>
              </w:r>
            </w:ins>
          </w:p>
        </w:tc>
      </w:tr>
      <w:tr w:rsidR="00022999" w14:paraId="31AE3FEC" w14:textId="77777777" w:rsidTr="22CCF84E">
        <w:trPr>
          <w:ins w:id="832" w:author="David F Madsen" w:date="2019-06-06T17:15:00Z"/>
        </w:trPr>
        <w:tc>
          <w:tcPr>
            <w:tcW w:w="4370" w:type="dxa"/>
            <w:tcPrChange w:id="833" w:author="David F Madsen" w:date="2019-06-06T17:19:00Z">
              <w:tcPr>
                <w:tcW w:w="4675" w:type="dxa"/>
              </w:tcPr>
            </w:tcPrChange>
          </w:tcPr>
          <w:p w14:paraId="552CA2FC" w14:textId="0B51C011" w:rsidR="00022999" w:rsidRDefault="00022999" w:rsidP="007774F3">
            <w:pPr>
              <w:rPr>
                <w:ins w:id="834" w:author="David F Madsen" w:date="2019-06-06T17:15:00Z"/>
                <w:bdr w:val="none" w:sz="0" w:space="0" w:color="auto" w:frame="1"/>
              </w:rPr>
            </w:pPr>
            <w:ins w:id="835" w:author="David F Madsen" w:date="2019-06-06T17:15:00Z">
              <w:r>
                <w:rPr>
                  <w:bdr w:val="none" w:sz="0" w:space="0" w:color="auto" w:frame="1"/>
                </w:rPr>
                <w:t>MonthlyDaysWithGT32Temp</w:t>
              </w:r>
            </w:ins>
          </w:p>
        </w:tc>
      </w:tr>
      <w:tr w:rsidR="00022999" w14:paraId="69D72B51" w14:textId="77777777" w:rsidTr="22CCF84E">
        <w:trPr>
          <w:ins w:id="836" w:author="David F Madsen" w:date="2019-06-06T17:15:00Z"/>
        </w:trPr>
        <w:tc>
          <w:tcPr>
            <w:tcW w:w="4370" w:type="dxa"/>
            <w:tcPrChange w:id="837" w:author="David F Madsen" w:date="2019-06-06T17:19:00Z">
              <w:tcPr>
                <w:tcW w:w="4675" w:type="dxa"/>
              </w:tcPr>
            </w:tcPrChange>
          </w:tcPr>
          <w:p w14:paraId="1EFF34E0" w14:textId="43D30D01" w:rsidR="00022999" w:rsidRDefault="00022999" w:rsidP="007774F3">
            <w:pPr>
              <w:rPr>
                <w:ins w:id="838" w:author="David F Madsen" w:date="2019-06-06T17:15:00Z"/>
                <w:bdr w:val="none" w:sz="0" w:space="0" w:color="auto" w:frame="1"/>
              </w:rPr>
            </w:pPr>
            <w:ins w:id="839" w:author="David F Madsen" w:date="2019-06-06T17:15:00Z">
              <w:r>
                <w:rPr>
                  <w:bdr w:val="none" w:sz="0" w:space="0" w:color="auto" w:frame="1"/>
                </w:rPr>
                <w:t>MonthlyDaysWithLT</w:t>
              </w:r>
            </w:ins>
            <w:ins w:id="840" w:author="David F Madsen" w:date="2019-06-06T17:16:00Z">
              <w:r>
                <w:rPr>
                  <w:bdr w:val="none" w:sz="0" w:space="0" w:color="auto" w:frame="1"/>
                </w:rPr>
                <w:t>0Temp</w:t>
              </w:r>
            </w:ins>
          </w:p>
        </w:tc>
      </w:tr>
      <w:tr w:rsidR="00022999" w14:paraId="447C291A" w14:textId="77777777" w:rsidTr="22CCF84E">
        <w:trPr>
          <w:ins w:id="841" w:author="David F Madsen" w:date="2019-06-06T17:16:00Z"/>
        </w:trPr>
        <w:tc>
          <w:tcPr>
            <w:tcW w:w="4370" w:type="dxa"/>
            <w:tcPrChange w:id="842" w:author="David F Madsen" w:date="2019-06-06T17:19:00Z">
              <w:tcPr>
                <w:tcW w:w="4675" w:type="dxa"/>
              </w:tcPr>
            </w:tcPrChange>
          </w:tcPr>
          <w:p w14:paraId="3576A9D4" w14:textId="28EBCFCA" w:rsidR="00022999" w:rsidRDefault="00022999" w:rsidP="007774F3">
            <w:pPr>
              <w:rPr>
                <w:ins w:id="843" w:author="David F Madsen" w:date="2019-06-06T17:16:00Z"/>
                <w:bdr w:val="none" w:sz="0" w:space="0" w:color="auto" w:frame="1"/>
              </w:rPr>
            </w:pPr>
            <w:ins w:id="844" w:author="David F Madsen" w:date="2019-06-06T17:16:00Z">
              <w:r>
                <w:rPr>
                  <w:bdr w:val="none" w:sz="0" w:space="0" w:color="auto" w:frame="1"/>
                </w:rPr>
                <w:t>MonthlyDaysWithGT001Precip</w:t>
              </w:r>
            </w:ins>
          </w:p>
        </w:tc>
      </w:tr>
      <w:tr w:rsidR="00022999" w14:paraId="3ECACC38" w14:textId="77777777" w:rsidTr="22CCF84E">
        <w:trPr>
          <w:ins w:id="845" w:author="David F Madsen" w:date="2019-06-06T17:16:00Z"/>
        </w:trPr>
        <w:tc>
          <w:tcPr>
            <w:tcW w:w="4370" w:type="dxa"/>
            <w:tcPrChange w:id="846" w:author="David F Madsen" w:date="2019-06-06T17:19:00Z">
              <w:tcPr>
                <w:tcW w:w="4675" w:type="dxa"/>
              </w:tcPr>
            </w:tcPrChange>
          </w:tcPr>
          <w:p w14:paraId="6B4922D6" w14:textId="4123C8FB" w:rsidR="00022999" w:rsidRDefault="00022999" w:rsidP="007774F3">
            <w:pPr>
              <w:rPr>
                <w:ins w:id="847" w:author="David F Madsen" w:date="2019-06-06T17:16:00Z"/>
                <w:bdr w:val="none" w:sz="0" w:space="0" w:color="auto" w:frame="1"/>
              </w:rPr>
            </w:pPr>
            <w:ins w:id="848" w:author="David F Madsen" w:date="2019-06-06T17:16:00Z">
              <w:r>
                <w:rPr>
                  <w:bdr w:val="none" w:sz="0" w:space="0" w:color="auto" w:frame="1"/>
                </w:rPr>
                <w:t>MonthlyDaysWithGT010Precip</w:t>
              </w:r>
            </w:ins>
          </w:p>
        </w:tc>
      </w:tr>
      <w:tr w:rsidR="00022999" w14:paraId="2AC995B5" w14:textId="77777777" w:rsidTr="22CCF84E">
        <w:trPr>
          <w:ins w:id="849" w:author="David F Madsen" w:date="2019-06-06T17:16:00Z"/>
        </w:trPr>
        <w:tc>
          <w:tcPr>
            <w:tcW w:w="4370" w:type="dxa"/>
            <w:tcPrChange w:id="850" w:author="David F Madsen" w:date="2019-06-06T17:19:00Z">
              <w:tcPr>
                <w:tcW w:w="4675" w:type="dxa"/>
              </w:tcPr>
            </w:tcPrChange>
          </w:tcPr>
          <w:p w14:paraId="7E097BE2" w14:textId="747393E5" w:rsidR="00022999" w:rsidRDefault="00022999" w:rsidP="007774F3">
            <w:pPr>
              <w:rPr>
                <w:ins w:id="851" w:author="David F Madsen" w:date="2019-06-06T17:16:00Z"/>
                <w:bdr w:val="none" w:sz="0" w:space="0" w:color="auto" w:frame="1"/>
              </w:rPr>
            </w:pPr>
            <w:ins w:id="852" w:author="David F Madsen" w:date="2019-06-06T17:16:00Z">
              <w:r>
                <w:rPr>
                  <w:bdr w:val="none" w:sz="0" w:space="0" w:color="auto" w:frame="1"/>
                </w:rPr>
                <w:t>MonthlyDaysWithGT1Snow</w:t>
              </w:r>
            </w:ins>
          </w:p>
        </w:tc>
      </w:tr>
      <w:tr w:rsidR="00022999" w14:paraId="74AB9F4D" w14:textId="77777777" w:rsidTr="22CCF84E">
        <w:trPr>
          <w:ins w:id="853" w:author="David F Madsen" w:date="2019-06-06T17:16:00Z"/>
        </w:trPr>
        <w:tc>
          <w:tcPr>
            <w:tcW w:w="4370" w:type="dxa"/>
            <w:tcPrChange w:id="854" w:author="David F Madsen" w:date="2019-06-06T17:19:00Z">
              <w:tcPr>
                <w:tcW w:w="4675" w:type="dxa"/>
              </w:tcPr>
            </w:tcPrChange>
          </w:tcPr>
          <w:p w14:paraId="346D4C19" w14:textId="7184E6DA" w:rsidR="00022999" w:rsidRDefault="00022999" w:rsidP="007774F3">
            <w:pPr>
              <w:rPr>
                <w:ins w:id="855" w:author="David F Madsen" w:date="2019-06-06T17:16:00Z"/>
                <w:bdr w:val="none" w:sz="0" w:space="0" w:color="auto" w:frame="1"/>
              </w:rPr>
            </w:pPr>
            <w:proofErr w:type="spellStart"/>
            <w:ins w:id="856" w:author="David F Madsen" w:date="2019-06-06T17:16:00Z">
              <w:r>
                <w:rPr>
                  <w:bdr w:val="none" w:sz="0" w:space="0" w:color="auto" w:frame="1"/>
                </w:rPr>
                <w:t>MonthlyMaxSeaLevelPressure</w:t>
              </w:r>
            </w:ins>
            <w:ins w:id="857" w:author="David F Madsen" w:date="2019-06-06T17:17:00Z">
              <w:r>
                <w:rPr>
                  <w:bdr w:val="none" w:sz="0" w:space="0" w:color="auto" w:frame="1"/>
                </w:rPr>
                <w:t>Value</w:t>
              </w:r>
            </w:ins>
            <w:proofErr w:type="spellEnd"/>
          </w:p>
        </w:tc>
      </w:tr>
      <w:tr w:rsidR="00022999" w14:paraId="7C8756C7" w14:textId="77777777" w:rsidTr="22CCF84E">
        <w:trPr>
          <w:ins w:id="858" w:author="David F Madsen" w:date="2019-06-06T17:16:00Z"/>
        </w:trPr>
        <w:tc>
          <w:tcPr>
            <w:tcW w:w="4370" w:type="dxa"/>
            <w:tcPrChange w:id="859" w:author="David F Madsen" w:date="2019-06-06T17:19:00Z">
              <w:tcPr>
                <w:tcW w:w="4675" w:type="dxa"/>
              </w:tcPr>
            </w:tcPrChange>
          </w:tcPr>
          <w:p w14:paraId="795E0A40" w14:textId="28E87B82" w:rsidR="00022999" w:rsidRDefault="00022999" w:rsidP="007774F3">
            <w:pPr>
              <w:rPr>
                <w:ins w:id="860" w:author="David F Madsen" w:date="2019-06-06T17:16:00Z"/>
                <w:bdr w:val="none" w:sz="0" w:space="0" w:color="auto" w:frame="1"/>
              </w:rPr>
            </w:pPr>
            <w:proofErr w:type="spellStart"/>
            <w:ins w:id="861" w:author="David F Madsen" w:date="2019-06-06T17:16:00Z">
              <w:r>
                <w:rPr>
                  <w:bdr w:val="none" w:sz="0" w:space="0" w:color="auto" w:frame="1"/>
                </w:rPr>
                <w:t>MonthlyMaxSeaLevelPressureDate</w:t>
              </w:r>
              <w:proofErr w:type="spellEnd"/>
            </w:ins>
          </w:p>
        </w:tc>
      </w:tr>
      <w:tr w:rsidR="00022999" w14:paraId="0B38A39D" w14:textId="77777777" w:rsidTr="22CCF84E">
        <w:trPr>
          <w:ins w:id="862" w:author="David F Madsen" w:date="2019-06-06T17:16:00Z"/>
        </w:trPr>
        <w:tc>
          <w:tcPr>
            <w:tcW w:w="4370" w:type="dxa"/>
            <w:tcPrChange w:id="863" w:author="David F Madsen" w:date="2019-06-06T17:19:00Z">
              <w:tcPr>
                <w:tcW w:w="4675" w:type="dxa"/>
              </w:tcPr>
            </w:tcPrChange>
          </w:tcPr>
          <w:p w14:paraId="5305834C" w14:textId="0DFCD8BC" w:rsidR="00022999" w:rsidRDefault="00022999" w:rsidP="007774F3">
            <w:pPr>
              <w:rPr>
                <w:ins w:id="864" w:author="David F Madsen" w:date="2019-06-06T17:16:00Z"/>
                <w:bdr w:val="none" w:sz="0" w:space="0" w:color="auto" w:frame="1"/>
              </w:rPr>
            </w:pPr>
            <w:proofErr w:type="spellStart"/>
            <w:ins w:id="865" w:author="David F Madsen" w:date="2019-06-06T17:16:00Z">
              <w:r>
                <w:rPr>
                  <w:bdr w:val="none" w:sz="0" w:space="0" w:color="auto" w:frame="1"/>
                </w:rPr>
                <w:t>MonthlyMaxSea</w:t>
              </w:r>
            </w:ins>
            <w:ins w:id="866" w:author="David F Madsen" w:date="2019-06-06T17:17:00Z">
              <w:r>
                <w:rPr>
                  <w:bdr w:val="none" w:sz="0" w:space="0" w:color="auto" w:frame="1"/>
                </w:rPr>
                <w:t>LevelPressureTime</w:t>
              </w:r>
            </w:ins>
            <w:proofErr w:type="spellEnd"/>
          </w:p>
        </w:tc>
      </w:tr>
      <w:tr w:rsidR="00022999" w14:paraId="6DEDB2C8" w14:textId="77777777" w:rsidTr="22CCF84E">
        <w:trPr>
          <w:ins w:id="867" w:author="David F Madsen" w:date="2019-06-06T17:17:00Z"/>
        </w:trPr>
        <w:tc>
          <w:tcPr>
            <w:tcW w:w="4370" w:type="dxa"/>
            <w:tcPrChange w:id="868" w:author="David F Madsen" w:date="2019-06-06T17:19:00Z">
              <w:tcPr>
                <w:tcW w:w="4675" w:type="dxa"/>
              </w:tcPr>
            </w:tcPrChange>
          </w:tcPr>
          <w:p w14:paraId="169C9051" w14:textId="2031F23B" w:rsidR="00022999" w:rsidRDefault="00022999" w:rsidP="007774F3">
            <w:pPr>
              <w:rPr>
                <w:ins w:id="869" w:author="David F Madsen" w:date="2019-06-06T17:17:00Z"/>
                <w:bdr w:val="none" w:sz="0" w:space="0" w:color="auto" w:frame="1"/>
              </w:rPr>
            </w:pPr>
            <w:proofErr w:type="spellStart"/>
            <w:ins w:id="870" w:author="David F Madsen" w:date="2019-06-06T17:17:00Z">
              <w:r>
                <w:rPr>
                  <w:bdr w:val="none" w:sz="0" w:space="0" w:color="auto" w:frame="1"/>
                </w:rPr>
                <w:t>MonthlyMinSeaLevelPressureValue</w:t>
              </w:r>
              <w:proofErr w:type="spellEnd"/>
            </w:ins>
          </w:p>
        </w:tc>
      </w:tr>
      <w:tr w:rsidR="00022999" w14:paraId="3D062664" w14:textId="77777777" w:rsidTr="22CCF84E">
        <w:trPr>
          <w:ins w:id="871" w:author="David F Madsen" w:date="2019-06-06T17:17:00Z"/>
        </w:trPr>
        <w:tc>
          <w:tcPr>
            <w:tcW w:w="4370" w:type="dxa"/>
            <w:tcPrChange w:id="872" w:author="David F Madsen" w:date="2019-06-06T17:19:00Z">
              <w:tcPr>
                <w:tcW w:w="4675" w:type="dxa"/>
              </w:tcPr>
            </w:tcPrChange>
          </w:tcPr>
          <w:p w14:paraId="60C1C8CE" w14:textId="0C84D620" w:rsidR="00022999" w:rsidRDefault="00022999" w:rsidP="007774F3">
            <w:pPr>
              <w:rPr>
                <w:ins w:id="873" w:author="David F Madsen" w:date="2019-06-06T17:17:00Z"/>
                <w:bdr w:val="none" w:sz="0" w:space="0" w:color="auto" w:frame="1"/>
              </w:rPr>
            </w:pPr>
            <w:proofErr w:type="spellStart"/>
            <w:ins w:id="874" w:author="David F Madsen" w:date="2019-06-06T17:17:00Z">
              <w:r>
                <w:rPr>
                  <w:bdr w:val="none" w:sz="0" w:space="0" w:color="auto" w:frame="1"/>
                </w:rPr>
                <w:t>MonthlyMinSeaLevelPressureDate</w:t>
              </w:r>
              <w:proofErr w:type="spellEnd"/>
            </w:ins>
          </w:p>
        </w:tc>
      </w:tr>
      <w:tr w:rsidR="00022999" w14:paraId="2B31BB9D" w14:textId="77777777" w:rsidTr="22CCF84E">
        <w:trPr>
          <w:ins w:id="875" w:author="David F Madsen" w:date="2019-06-06T17:17:00Z"/>
        </w:trPr>
        <w:tc>
          <w:tcPr>
            <w:tcW w:w="4370" w:type="dxa"/>
            <w:tcPrChange w:id="876" w:author="David F Madsen" w:date="2019-06-06T17:19:00Z">
              <w:tcPr>
                <w:tcW w:w="4675" w:type="dxa"/>
              </w:tcPr>
            </w:tcPrChange>
          </w:tcPr>
          <w:p w14:paraId="3D709A03" w14:textId="3F81F8AF" w:rsidR="00022999" w:rsidRDefault="00022999" w:rsidP="007774F3">
            <w:pPr>
              <w:rPr>
                <w:ins w:id="877" w:author="David F Madsen" w:date="2019-06-06T17:17:00Z"/>
                <w:bdr w:val="none" w:sz="0" w:space="0" w:color="auto" w:frame="1"/>
              </w:rPr>
            </w:pPr>
            <w:proofErr w:type="spellStart"/>
            <w:ins w:id="878" w:author="David F Madsen" w:date="2019-06-06T17:17:00Z">
              <w:r>
                <w:rPr>
                  <w:bdr w:val="none" w:sz="0" w:space="0" w:color="auto" w:frame="1"/>
                </w:rPr>
                <w:t>MonthlyMinSeaLevelPressureTime</w:t>
              </w:r>
              <w:proofErr w:type="spellEnd"/>
            </w:ins>
          </w:p>
        </w:tc>
      </w:tr>
      <w:tr w:rsidR="00022999" w14:paraId="44386A21" w14:textId="77777777" w:rsidTr="22CCF84E">
        <w:trPr>
          <w:ins w:id="879" w:author="David F Madsen" w:date="2019-06-06T17:17:00Z"/>
        </w:trPr>
        <w:tc>
          <w:tcPr>
            <w:tcW w:w="4370" w:type="dxa"/>
            <w:tcPrChange w:id="880" w:author="David F Madsen" w:date="2019-06-06T17:19:00Z">
              <w:tcPr>
                <w:tcW w:w="4675" w:type="dxa"/>
              </w:tcPr>
            </w:tcPrChange>
          </w:tcPr>
          <w:p w14:paraId="6BA9FA10" w14:textId="06E8C3D8" w:rsidR="00022999" w:rsidRDefault="00022999" w:rsidP="007774F3">
            <w:pPr>
              <w:rPr>
                <w:ins w:id="881" w:author="David F Madsen" w:date="2019-06-06T17:17:00Z"/>
                <w:bdr w:val="none" w:sz="0" w:space="0" w:color="auto" w:frame="1"/>
              </w:rPr>
            </w:pPr>
            <w:proofErr w:type="spellStart"/>
            <w:ins w:id="882" w:author="David F Madsen" w:date="2019-06-06T17:17:00Z">
              <w:r>
                <w:rPr>
                  <w:bdr w:val="none" w:sz="0" w:space="0" w:color="auto" w:frame="1"/>
                </w:rPr>
                <w:t>MonthlyTotalHeatingDegreeDays</w:t>
              </w:r>
              <w:proofErr w:type="spellEnd"/>
            </w:ins>
          </w:p>
        </w:tc>
      </w:tr>
      <w:tr w:rsidR="00022999" w14:paraId="634F3787" w14:textId="77777777" w:rsidTr="22CCF84E">
        <w:trPr>
          <w:ins w:id="883" w:author="David F Madsen" w:date="2019-06-06T17:17:00Z"/>
        </w:trPr>
        <w:tc>
          <w:tcPr>
            <w:tcW w:w="4370" w:type="dxa"/>
            <w:tcPrChange w:id="884" w:author="David F Madsen" w:date="2019-06-06T17:19:00Z">
              <w:tcPr>
                <w:tcW w:w="4675" w:type="dxa"/>
              </w:tcPr>
            </w:tcPrChange>
          </w:tcPr>
          <w:p w14:paraId="0333E511" w14:textId="77063EF5" w:rsidR="00022999" w:rsidRDefault="00022999" w:rsidP="007774F3">
            <w:pPr>
              <w:rPr>
                <w:ins w:id="885" w:author="David F Madsen" w:date="2019-06-06T17:17:00Z"/>
                <w:bdr w:val="none" w:sz="0" w:space="0" w:color="auto" w:frame="1"/>
              </w:rPr>
            </w:pPr>
            <w:proofErr w:type="spellStart"/>
            <w:ins w:id="886" w:author="David F Madsen" w:date="2019-06-06T17:17:00Z">
              <w:r>
                <w:rPr>
                  <w:bdr w:val="none" w:sz="0" w:space="0" w:color="auto" w:frame="1"/>
                </w:rPr>
                <w:t>MonthlyTota</w:t>
              </w:r>
            </w:ins>
            <w:ins w:id="887" w:author="David F Madsen" w:date="2019-06-06T17:18:00Z">
              <w:r>
                <w:rPr>
                  <w:bdr w:val="none" w:sz="0" w:space="0" w:color="auto" w:frame="1"/>
                </w:rPr>
                <w:t>lCoolingDegreeDays</w:t>
              </w:r>
            </w:ins>
            <w:proofErr w:type="spellEnd"/>
          </w:p>
        </w:tc>
      </w:tr>
      <w:tr w:rsidR="00022999" w14:paraId="3508E92F" w14:textId="77777777" w:rsidTr="22CCF84E">
        <w:trPr>
          <w:ins w:id="888" w:author="David F Madsen" w:date="2019-06-06T17:18:00Z"/>
        </w:trPr>
        <w:tc>
          <w:tcPr>
            <w:tcW w:w="4370" w:type="dxa"/>
            <w:tcPrChange w:id="889" w:author="David F Madsen" w:date="2019-06-06T17:19:00Z">
              <w:tcPr>
                <w:tcW w:w="4675" w:type="dxa"/>
              </w:tcPr>
            </w:tcPrChange>
          </w:tcPr>
          <w:p w14:paraId="5DEC5FE9" w14:textId="404B1078" w:rsidR="00022999" w:rsidRDefault="00022999" w:rsidP="007774F3">
            <w:pPr>
              <w:rPr>
                <w:ins w:id="890" w:author="David F Madsen" w:date="2019-06-06T17:18:00Z"/>
                <w:bdr w:val="none" w:sz="0" w:space="0" w:color="auto" w:frame="1"/>
              </w:rPr>
            </w:pPr>
            <w:proofErr w:type="spellStart"/>
            <w:ins w:id="891" w:author="David F Madsen" w:date="2019-06-06T17:18:00Z">
              <w:r>
                <w:rPr>
                  <w:bdr w:val="none" w:sz="0" w:space="0" w:color="auto" w:frame="1"/>
                </w:rPr>
                <w:lastRenderedPageBreak/>
                <w:t>MonthlyDeptFromNormalHeatingDD</w:t>
              </w:r>
              <w:proofErr w:type="spellEnd"/>
            </w:ins>
          </w:p>
        </w:tc>
      </w:tr>
      <w:tr w:rsidR="00022999" w14:paraId="227F168A" w14:textId="77777777" w:rsidTr="22CCF84E">
        <w:trPr>
          <w:ins w:id="892" w:author="David F Madsen" w:date="2019-06-06T17:18:00Z"/>
        </w:trPr>
        <w:tc>
          <w:tcPr>
            <w:tcW w:w="4370" w:type="dxa"/>
            <w:tcPrChange w:id="893" w:author="David F Madsen" w:date="2019-06-06T17:19:00Z">
              <w:tcPr>
                <w:tcW w:w="4675" w:type="dxa"/>
              </w:tcPr>
            </w:tcPrChange>
          </w:tcPr>
          <w:p w14:paraId="3C81C700" w14:textId="686F550E" w:rsidR="00022999" w:rsidRDefault="00022999" w:rsidP="007774F3">
            <w:pPr>
              <w:rPr>
                <w:ins w:id="894" w:author="David F Madsen" w:date="2019-06-06T17:18:00Z"/>
                <w:bdr w:val="none" w:sz="0" w:space="0" w:color="auto" w:frame="1"/>
              </w:rPr>
            </w:pPr>
            <w:proofErr w:type="spellStart"/>
            <w:ins w:id="895" w:author="David F Madsen" w:date="2019-06-06T17:18:00Z">
              <w:r>
                <w:rPr>
                  <w:bdr w:val="none" w:sz="0" w:space="0" w:color="auto" w:frame="1"/>
                </w:rPr>
                <w:t>MonthlyDeptFromNormalCoolingDD</w:t>
              </w:r>
              <w:proofErr w:type="spellEnd"/>
            </w:ins>
          </w:p>
        </w:tc>
      </w:tr>
      <w:tr w:rsidR="00022999" w14:paraId="05A87A94" w14:textId="77777777" w:rsidTr="22CCF84E">
        <w:trPr>
          <w:ins w:id="896" w:author="David F Madsen" w:date="2019-06-06T17:18:00Z"/>
        </w:trPr>
        <w:tc>
          <w:tcPr>
            <w:tcW w:w="4370" w:type="dxa"/>
            <w:tcPrChange w:id="897" w:author="David F Madsen" w:date="2019-06-06T17:19:00Z">
              <w:tcPr>
                <w:tcW w:w="4675" w:type="dxa"/>
              </w:tcPr>
            </w:tcPrChange>
          </w:tcPr>
          <w:p w14:paraId="1A962510" w14:textId="4A345B99" w:rsidR="00022999" w:rsidRDefault="00022999" w:rsidP="007774F3">
            <w:pPr>
              <w:rPr>
                <w:ins w:id="898" w:author="David F Madsen" w:date="2019-06-06T17:18:00Z"/>
                <w:bdr w:val="none" w:sz="0" w:space="0" w:color="auto" w:frame="1"/>
              </w:rPr>
            </w:pPr>
            <w:proofErr w:type="spellStart"/>
            <w:ins w:id="899" w:author="David F Madsen" w:date="2019-06-06T17:18:00Z">
              <w:r>
                <w:rPr>
                  <w:bdr w:val="none" w:sz="0" w:space="0" w:color="auto" w:frame="1"/>
                </w:rPr>
                <w:t>MonthlyTotalSeasonToDateHeatingDD</w:t>
              </w:r>
              <w:proofErr w:type="spellEnd"/>
            </w:ins>
          </w:p>
        </w:tc>
      </w:tr>
      <w:tr w:rsidR="00022999" w14:paraId="43CC25E0" w14:textId="77777777" w:rsidTr="22CCF84E">
        <w:trPr>
          <w:ins w:id="900" w:author="David F Madsen" w:date="2019-06-06T17:18:00Z"/>
        </w:trPr>
        <w:tc>
          <w:tcPr>
            <w:tcW w:w="4370" w:type="dxa"/>
            <w:tcPrChange w:id="901" w:author="David F Madsen" w:date="2019-06-06T17:19:00Z">
              <w:tcPr>
                <w:tcW w:w="4675" w:type="dxa"/>
              </w:tcPr>
            </w:tcPrChange>
          </w:tcPr>
          <w:p w14:paraId="19D33334" w14:textId="74D25B94" w:rsidR="00022999" w:rsidRDefault="00022999" w:rsidP="007774F3">
            <w:pPr>
              <w:rPr>
                <w:ins w:id="902" w:author="Gayathri D Sanjeev" w:date="2019-06-07T09:20:00Z"/>
              </w:rPr>
            </w:pPr>
            <w:proofErr w:type="spellStart"/>
            <w:r>
              <w:rPr>
                <w:bdr w:val="none" w:sz="0" w:space="0" w:color="auto" w:frame="1"/>
              </w:rPr>
              <w:t>MonthlyTotalSeasonToDateCoolingDD</w:t>
            </w:r>
            <w:proofErr w:type="spellEnd"/>
          </w:p>
          <w:p w14:paraId="20BDE4DB" w14:textId="28A8B85B" w:rsidR="00022999" w:rsidRDefault="00022999">
            <w:pPr>
              <w:rPr>
                <w:ins w:id="903" w:author="David F Madsen" w:date="2019-06-06T17:18:00Z"/>
                <w:bdr w:val="none" w:sz="0" w:space="0" w:color="auto" w:frame="1"/>
              </w:rPr>
            </w:pPr>
          </w:p>
        </w:tc>
      </w:tr>
    </w:tbl>
    <w:p w14:paraId="3034C11B" w14:textId="1C49B2E6" w:rsidR="005C4E3B" w:rsidRPr="005C4E3B" w:rsidDel="002459FA" w:rsidRDefault="005C4E3B">
      <w:pPr>
        <w:pStyle w:val="Heading1"/>
        <w:rPr>
          <w:del w:id="904" w:author="David F Madsen" w:date="2019-06-06T17:20:00Z"/>
          <w:b/>
          <w:bCs/>
          <w:bdr w:val="none" w:sz="0" w:space="0" w:color="auto" w:frame="1"/>
        </w:rPr>
        <w:pPrChange w:id="905" w:author="David F Madsen" w:date="2019-06-06T17:20:00Z">
          <w:pPr>
            <w:spacing w:before="0" w:beforeAutospacing="0" w:after="160" w:afterAutospacing="0" w:line="259" w:lineRule="auto"/>
          </w:pPr>
        </w:pPrChange>
      </w:pPr>
      <w:del w:id="906" w:author="David F Madsen" w:date="2019-06-06T16:51:00Z">
        <w:r w:rsidRPr="005C4E3B" w:rsidDel="00227D62">
          <w:rPr>
            <w:rFonts w:ascii="inherit" w:eastAsia="Times New Roman" w:hAnsi="inherit"/>
            <w:b/>
            <w:bCs/>
            <w:bdr w:val="none" w:sz="0" w:space="0" w:color="auto" w:frame="1"/>
          </w:rPr>
          <w:delText>Measurement Timestamp</w:delText>
        </w:r>
        <w:r w:rsidDel="00227D62">
          <w:rPr>
            <w:rFonts w:ascii="Times New Roman" w:eastAsia="Times New Roman" w:hAnsi="Times New Roman" w:cs="Times New Roman"/>
            <w:b/>
            <w:bCs/>
            <w:sz w:val="24"/>
            <w:szCs w:val="24"/>
            <w:bdr w:val="none" w:sz="0" w:space="0" w:color="auto" w:frame="1"/>
          </w:rPr>
          <w:delText xml:space="preserve"> - </w:delText>
        </w:r>
        <w:r w:rsidRPr="005C4E3B" w:rsidDel="00227D62">
          <w:rPr>
            <w:rFonts w:eastAsia="Times New Roman"/>
            <w:bdr w:val="none" w:sz="0" w:space="0" w:color="auto" w:frame="1"/>
          </w:rPr>
          <w:delText>The date and time when the measurements were taken.</w:delText>
        </w:r>
      </w:del>
    </w:p>
    <w:p w14:paraId="3866E312" w14:textId="0C564704" w:rsidR="005C4E3B" w:rsidRPr="005C4E3B" w:rsidDel="00227D62" w:rsidRDefault="005C4E3B">
      <w:pPr>
        <w:pStyle w:val="Heading1"/>
        <w:rPr>
          <w:del w:id="907" w:author="David F Madsen" w:date="2019-06-06T16:51:00Z"/>
          <w:rFonts w:ascii="inherit" w:eastAsia="Times New Roman" w:hAnsi="inherit" w:cs="Times New Roman"/>
          <w:b/>
          <w:bCs/>
          <w:sz w:val="24"/>
          <w:szCs w:val="24"/>
        </w:rPr>
      </w:pPr>
      <w:del w:id="908" w:author="David F Madsen" w:date="2019-06-06T16:51:00Z">
        <w:r w:rsidRPr="005C4E3B" w:rsidDel="00227D62">
          <w:rPr>
            <w:rFonts w:ascii="inherit" w:eastAsia="Times New Roman" w:hAnsi="inherit"/>
            <w:b/>
            <w:bCs/>
            <w:bdr w:val="none" w:sz="0" w:space="0" w:color="auto" w:frame="1"/>
          </w:rPr>
          <w:delText>Air Temperature</w:delText>
        </w:r>
        <w:r w:rsidDel="00227D62">
          <w:rPr>
            <w:rFonts w:ascii="inherit" w:eastAsia="Times New Roman" w:hAnsi="inherit" w:cs="Times New Roman"/>
            <w:b/>
            <w:bCs/>
            <w:sz w:val="24"/>
            <w:szCs w:val="24"/>
          </w:rPr>
          <w:delText xml:space="preserve"> - </w:delText>
        </w:r>
        <w:r w:rsidRPr="005C4E3B" w:rsidDel="00227D62">
          <w:rPr>
            <w:rFonts w:eastAsia="Times New Roman"/>
            <w:bdr w:val="none" w:sz="0" w:space="0" w:color="auto" w:frame="1"/>
          </w:rPr>
          <w:delText>Air Temperature in Celsius degrees.</w:delText>
        </w:r>
      </w:del>
    </w:p>
    <w:p w14:paraId="2C03CA19" w14:textId="795DE1B1" w:rsidR="005C4E3B" w:rsidDel="00227D62" w:rsidRDefault="005C4E3B">
      <w:pPr>
        <w:pStyle w:val="Heading1"/>
        <w:rPr>
          <w:del w:id="909" w:author="David F Madsen" w:date="2019-06-06T16:51:00Z"/>
          <w:rFonts w:ascii="inherit" w:eastAsia="Times New Roman" w:hAnsi="inherit" w:cs="Times New Roman"/>
          <w:sz w:val="24"/>
          <w:szCs w:val="24"/>
        </w:rPr>
      </w:pPr>
      <w:del w:id="910" w:author="David F Madsen" w:date="2019-06-06T16:51:00Z">
        <w:r w:rsidRPr="005C4E3B" w:rsidDel="00227D62">
          <w:rPr>
            <w:rFonts w:ascii="inherit" w:eastAsia="Times New Roman" w:hAnsi="inherit"/>
            <w:b/>
            <w:bCs/>
            <w:bdr w:val="none" w:sz="0" w:space="0" w:color="auto" w:frame="1"/>
          </w:rPr>
          <w:delText>Wet Bulb Temperature</w:delText>
        </w:r>
        <w:r w:rsidDel="00227D62">
          <w:rPr>
            <w:rFonts w:ascii="inherit" w:eastAsia="Times New Roman" w:hAnsi="inherit" w:cs="Times New Roman"/>
            <w:sz w:val="24"/>
            <w:szCs w:val="24"/>
          </w:rPr>
          <w:delText xml:space="preserve"> - </w:delText>
        </w:r>
        <w:r w:rsidRPr="005C4E3B" w:rsidDel="00227D62">
          <w:rPr>
            <w:rFonts w:eastAsia="Times New Roman"/>
            <w:bdr w:val="none" w:sz="0" w:space="0" w:color="auto" w:frame="1"/>
          </w:rPr>
          <w:delText>Wet bulb temperature in Celsius degrees.</w:delText>
        </w:r>
      </w:del>
    </w:p>
    <w:p w14:paraId="6E45FA8A" w14:textId="7345B5BC" w:rsidR="005C4E3B" w:rsidRPr="005C4E3B" w:rsidDel="00227D62" w:rsidRDefault="005C4E3B">
      <w:pPr>
        <w:pStyle w:val="Heading1"/>
        <w:rPr>
          <w:del w:id="911" w:author="David F Madsen" w:date="2019-06-06T16:51:00Z"/>
          <w:rFonts w:ascii="inherit" w:eastAsia="Times New Roman" w:hAnsi="inherit" w:cs="Times New Roman"/>
          <w:sz w:val="24"/>
          <w:szCs w:val="24"/>
        </w:rPr>
      </w:pPr>
      <w:del w:id="912" w:author="David F Madsen" w:date="2019-06-06T16:51:00Z">
        <w:r w:rsidRPr="005C4E3B" w:rsidDel="00227D62">
          <w:rPr>
            <w:rFonts w:ascii="inherit" w:eastAsia="Times New Roman" w:hAnsi="inherit"/>
            <w:b/>
            <w:bCs/>
            <w:bdr w:val="none" w:sz="0" w:space="0" w:color="auto" w:frame="1"/>
          </w:rPr>
          <w:delText>Humidity</w:delText>
        </w:r>
        <w:r w:rsidDel="00227D62">
          <w:rPr>
            <w:rFonts w:ascii="inherit" w:eastAsia="Times New Roman" w:hAnsi="inherit" w:cs="Times New Roman"/>
            <w:sz w:val="24"/>
            <w:szCs w:val="24"/>
          </w:rPr>
          <w:delText xml:space="preserve"> - </w:delText>
        </w:r>
        <w:r w:rsidRPr="005C4E3B" w:rsidDel="00227D62">
          <w:rPr>
            <w:rFonts w:eastAsia="Times New Roman"/>
            <w:bdr w:val="none" w:sz="0" w:space="0" w:color="auto" w:frame="1"/>
          </w:rPr>
          <w:delText>Percent relative humidity.</w:delText>
        </w:r>
      </w:del>
    </w:p>
    <w:p w14:paraId="3720DDDB" w14:textId="5DEC4AA6" w:rsidR="005C4E3B" w:rsidRPr="005C4E3B" w:rsidDel="00227D62" w:rsidRDefault="005C4E3B">
      <w:pPr>
        <w:pStyle w:val="Heading1"/>
        <w:rPr>
          <w:del w:id="913" w:author="David F Madsen" w:date="2019-06-06T16:52:00Z"/>
          <w:rFonts w:ascii="inherit" w:eastAsia="Times New Roman" w:hAnsi="inherit" w:cs="Times New Roman"/>
          <w:sz w:val="24"/>
          <w:szCs w:val="24"/>
        </w:rPr>
      </w:pPr>
      <w:del w:id="914" w:author="David F Madsen" w:date="2019-06-06T16:51:00Z">
        <w:r w:rsidRPr="005C4E3B" w:rsidDel="00227D62">
          <w:rPr>
            <w:rFonts w:ascii="inherit" w:eastAsia="Times New Roman" w:hAnsi="inherit"/>
            <w:b/>
            <w:bCs/>
            <w:bdr w:val="none" w:sz="0" w:space="0" w:color="auto" w:frame="1"/>
          </w:rPr>
          <w:delText>Rain Intensity</w:delText>
        </w:r>
        <w:r w:rsidDel="00227D62">
          <w:rPr>
            <w:rFonts w:ascii="inherit" w:eastAsia="Times New Roman" w:hAnsi="inherit" w:cs="Times New Roman"/>
            <w:sz w:val="24"/>
            <w:szCs w:val="24"/>
          </w:rPr>
          <w:delText xml:space="preserve"> </w:delText>
        </w:r>
      </w:del>
      <w:del w:id="915" w:author="David F Madsen" w:date="2019-06-06T16:52:00Z">
        <w:r w:rsidDel="00227D62">
          <w:rPr>
            <w:rFonts w:ascii="inherit" w:eastAsia="Times New Roman" w:hAnsi="inherit" w:cs="Times New Roman"/>
            <w:sz w:val="24"/>
            <w:szCs w:val="24"/>
          </w:rPr>
          <w:delText>-</w:delText>
        </w:r>
      </w:del>
      <w:del w:id="916" w:author="David F Madsen" w:date="2019-06-06T16:51:00Z">
        <w:r w:rsidDel="00227D62">
          <w:rPr>
            <w:rFonts w:ascii="inherit" w:eastAsia="Times New Roman" w:hAnsi="inherit" w:cs="Times New Roman"/>
            <w:sz w:val="24"/>
            <w:szCs w:val="24"/>
          </w:rPr>
          <w:delText xml:space="preserve"> </w:delText>
        </w:r>
        <w:r w:rsidRPr="005C4E3B" w:rsidDel="00227D62">
          <w:rPr>
            <w:rFonts w:eastAsia="Times New Roman"/>
            <w:bdr w:val="none" w:sz="0" w:space="0" w:color="auto" w:frame="1"/>
          </w:rPr>
          <w:delText>Rain intensity in mm per hour</w:delText>
        </w:r>
      </w:del>
      <w:del w:id="917" w:author="David F Madsen" w:date="2019-06-06T16:52:00Z">
        <w:r w:rsidRPr="005C4E3B" w:rsidDel="00227D62">
          <w:rPr>
            <w:rFonts w:eastAsia="Times New Roman"/>
            <w:bdr w:val="none" w:sz="0" w:space="0" w:color="auto" w:frame="1"/>
          </w:rPr>
          <w:delText>.</w:delText>
        </w:r>
      </w:del>
    </w:p>
    <w:p w14:paraId="31B55719" w14:textId="79122308" w:rsidR="005C4E3B" w:rsidRPr="005C4E3B" w:rsidDel="00227D62" w:rsidRDefault="005C4E3B">
      <w:pPr>
        <w:pStyle w:val="Heading1"/>
        <w:rPr>
          <w:del w:id="918" w:author="David F Madsen" w:date="2019-06-06T16:52:00Z"/>
          <w:rFonts w:ascii="inherit" w:eastAsia="Times New Roman" w:hAnsi="inherit" w:cs="Times New Roman"/>
          <w:sz w:val="24"/>
          <w:szCs w:val="24"/>
        </w:rPr>
      </w:pPr>
      <w:del w:id="919" w:author="David F Madsen" w:date="2019-06-06T16:52:00Z">
        <w:r w:rsidRPr="005C4E3B" w:rsidDel="00227D62">
          <w:rPr>
            <w:rFonts w:ascii="inherit" w:eastAsia="Times New Roman" w:hAnsi="inherit"/>
            <w:b/>
            <w:bCs/>
            <w:bdr w:val="none" w:sz="0" w:space="0" w:color="auto" w:frame="1"/>
          </w:rPr>
          <w:delText>Interval Rain</w:delText>
        </w:r>
        <w:r w:rsidDel="00227D62">
          <w:rPr>
            <w:rFonts w:ascii="inherit" w:eastAsia="Times New Roman" w:hAnsi="inherit" w:cs="Times New Roman"/>
            <w:sz w:val="24"/>
            <w:szCs w:val="24"/>
          </w:rPr>
          <w:delText xml:space="preserve"> - </w:delText>
        </w:r>
        <w:r w:rsidRPr="005C4E3B" w:rsidDel="00227D62">
          <w:rPr>
            <w:rFonts w:eastAsia="Times New Roman"/>
            <w:bdr w:val="none" w:sz="0" w:space="0" w:color="auto" w:frame="1"/>
          </w:rPr>
          <w:delText>Rain since the last hourly measurement, in mm.</w:delText>
        </w:r>
      </w:del>
    </w:p>
    <w:p w14:paraId="3661448F" w14:textId="1A86E9DB" w:rsidR="005C4E3B" w:rsidRPr="005C4E3B" w:rsidDel="00227D62" w:rsidRDefault="005C4E3B">
      <w:pPr>
        <w:pStyle w:val="Heading1"/>
        <w:rPr>
          <w:del w:id="920" w:author="David F Madsen" w:date="2019-06-06T16:52:00Z"/>
          <w:rFonts w:ascii="inherit" w:eastAsia="Times New Roman" w:hAnsi="inherit" w:cs="Times New Roman"/>
          <w:sz w:val="24"/>
          <w:szCs w:val="24"/>
        </w:rPr>
      </w:pPr>
      <w:del w:id="921" w:author="David F Madsen" w:date="2019-06-06T16:52:00Z">
        <w:r w:rsidRPr="005C4E3B" w:rsidDel="00227D62">
          <w:rPr>
            <w:rFonts w:ascii="inherit" w:eastAsia="Times New Roman" w:hAnsi="inherit"/>
            <w:b/>
            <w:bCs/>
            <w:bdr w:val="none" w:sz="0" w:space="0" w:color="auto" w:frame="1"/>
          </w:rPr>
          <w:delText>Total Rain</w:delText>
        </w:r>
        <w:r w:rsidDel="00227D62">
          <w:rPr>
            <w:rFonts w:ascii="inherit" w:eastAsia="Times New Roman" w:hAnsi="inherit" w:cs="Times New Roman"/>
            <w:sz w:val="24"/>
            <w:szCs w:val="24"/>
          </w:rPr>
          <w:delText xml:space="preserve"> - </w:delText>
        </w:r>
        <w:r w:rsidRPr="005C4E3B" w:rsidDel="00227D62">
          <w:rPr>
            <w:rFonts w:eastAsia="Times New Roman"/>
            <w:bdr w:val="none" w:sz="0" w:space="0" w:color="auto" w:frame="1"/>
          </w:rPr>
          <w:delText>Total rain since midnight in mm.</w:delText>
        </w:r>
      </w:del>
    </w:p>
    <w:p w14:paraId="4A9E8759" w14:textId="0AE5A1C7" w:rsidR="005C4E3B" w:rsidRPr="005C4E3B" w:rsidDel="00227D62" w:rsidRDefault="005C4E3B">
      <w:pPr>
        <w:pStyle w:val="Heading1"/>
        <w:rPr>
          <w:del w:id="922" w:author="David F Madsen" w:date="2019-06-06T16:55:00Z"/>
          <w:rFonts w:ascii="inherit" w:eastAsia="Times New Roman" w:hAnsi="inherit" w:cs="Times New Roman"/>
          <w:sz w:val="24"/>
          <w:szCs w:val="24"/>
        </w:rPr>
      </w:pPr>
      <w:del w:id="923" w:author="David F Madsen" w:date="2019-06-06T16:52:00Z">
        <w:r w:rsidRPr="005C4E3B" w:rsidDel="00227D62">
          <w:rPr>
            <w:rFonts w:ascii="inherit" w:eastAsia="Times New Roman" w:hAnsi="inherit"/>
            <w:b/>
            <w:bCs/>
            <w:bdr w:val="none" w:sz="0" w:space="0" w:color="auto" w:frame="1"/>
          </w:rPr>
          <w:delText>Precipitation Type</w:delText>
        </w:r>
        <w:r w:rsidDel="00227D62">
          <w:rPr>
            <w:rFonts w:ascii="inherit" w:eastAsia="Times New Roman" w:hAnsi="inherit" w:cs="Times New Roman"/>
            <w:sz w:val="24"/>
            <w:szCs w:val="24"/>
          </w:rPr>
          <w:delText xml:space="preserve"> </w:delText>
        </w:r>
      </w:del>
      <w:del w:id="924" w:author="David F Madsen" w:date="2019-06-06T16:55:00Z">
        <w:r w:rsidDel="00227D62">
          <w:rPr>
            <w:rFonts w:ascii="inherit" w:eastAsia="Times New Roman" w:hAnsi="inherit" w:cs="Times New Roman"/>
            <w:sz w:val="24"/>
            <w:szCs w:val="24"/>
          </w:rPr>
          <w:delText xml:space="preserve">- </w:delText>
        </w:r>
      </w:del>
      <w:moveFromRangeStart w:id="925" w:author="David F Madsen" w:date="2019-06-06T16:53:00Z" w:name="move10732404"/>
      <w:moveFrom w:id="926" w:author="David F Madsen" w:date="2019-06-06T16:53:00Z">
        <w:del w:id="927" w:author="David F Madsen" w:date="2019-06-06T16:55:00Z">
          <w:r w:rsidRPr="005C4E3B" w:rsidDel="00227D62">
            <w:rPr>
              <w:rFonts w:eastAsia="Times New Roman"/>
              <w:bdr w:val="none" w:sz="0" w:space="0" w:color="auto" w:frame="1"/>
            </w:rPr>
            <w:delText>0 = No precipitation 60 = Liquid precipitation, e.g. rain - Ice, hail and sleet are transmitted as rain (60). 70 = Solid precipitation, e.g. snow 40 = unspecified precipitation</w:delText>
          </w:r>
        </w:del>
      </w:moveFrom>
      <w:moveFromRangeEnd w:id="925"/>
    </w:p>
    <w:p w14:paraId="3035D485" w14:textId="7DE2187A" w:rsidR="005C4E3B" w:rsidRPr="005C4E3B" w:rsidDel="00227D62" w:rsidRDefault="005C4E3B">
      <w:pPr>
        <w:pStyle w:val="Heading1"/>
        <w:rPr>
          <w:del w:id="928" w:author="David F Madsen" w:date="2019-06-06T16:55:00Z"/>
          <w:rFonts w:ascii="inherit" w:eastAsia="Times New Roman" w:hAnsi="inherit" w:cs="Times New Roman"/>
          <w:sz w:val="24"/>
          <w:szCs w:val="24"/>
        </w:rPr>
      </w:pPr>
      <w:del w:id="929" w:author="David F Madsen" w:date="2019-06-06T16:53:00Z">
        <w:r w:rsidRPr="005C4E3B" w:rsidDel="00227D62">
          <w:rPr>
            <w:rFonts w:ascii="inherit" w:eastAsia="Times New Roman" w:hAnsi="inherit"/>
            <w:b/>
            <w:bCs/>
            <w:bdr w:val="none" w:sz="0" w:space="0" w:color="auto" w:frame="1"/>
          </w:rPr>
          <w:delText>Wind Direction</w:delText>
        </w:r>
        <w:r w:rsidDel="00227D62">
          <w:rPr>
            <w:rFonts w:ascii="inherit" w:eastAsia="Times New Roman" w:hAnsi="inherit" w:cs="Times New Roman"/>
            <w:sz w:val="24"/>
            <w:szCs w:val="24"/>
          </w:rPr>
          <w:delText xml:space="preserve"> </w:delText>
        </w:r>
      </w:del>
      <w:del w:id="930" w:author="David F Madsen" w:date="2019-06-06T16:55:00Z">
        <w:r w:rsidDel="00227D62">
          <w:rPr>
            <w:rFonts w:ascii="inherit" w:eastAsia="Times New Roman" w:hAnsi="inherit" w:cs="Times New Roman"/>
            <w:sz w:val="24"/>
            <w:szCs w:val="24"/>
          </w:rPr>
          <w:delText xml:space="preserve">- </w:delText>
        </w:r>
      </w:del>
      <w:del w:id="931" w:author="David F Madsen" w:date="2019-06-06T16:53:00Z">
        <w:r w:rsidRPr="005C4E3B" w:rsidDel="00227D62">
          <w:rPr>
            <w:rFonts w:eastAsia="Times New Roman"/>
            <w:bdr w:val="none" w:sz="0" w:space="0" w:color="auto" w:frame="1"/>
          </w:rPr>
          <w:delText>Wind direction in degrees.</w:delText>
        </w:r>
      </w:del>
    </w:p>
    <w:p w14:paraId="14DDC9F3" w14:textId="4470A62B" w:rsidR="005C4E3B" w:rsidRPr="005C4E3B" w:rsidDel="00227D62" w:rsidRDefault="005C4E3B">
      <w:pPr>
        <w:pStyle w:val="Heading1"/>
        <w:rPr>
          <w:del w:id="932" w:author="David F Madsen" w:date="2019-06-06T16:55:00Z"/>
          <w:rFonts w:ascii="inherit" w:eastAsia="Times New Roman" w:hAnsi="inherit" w:cs="Times New Roman"/>
          <w:sz w:val="24"/>
          <w:szCs w:val="24"/>
        </w:rPr>
      </w:pPr>
      <w:del w:id="933" w:author="David F Madsen" w:date="2019-06-06T16:53:00Z">
        <w:r w:rsidRPr="005C4E3B" w:rsidDel="00227D62">
          <w:rPr>
            <w:rFonts w:ascii="inherit" w:eastAsia="Times New Roman" w:hAnsi="inherit"/>
            <w:b/>
            <w:bCs/>
            <w:bdr w:val="none" w:sz="0" w:space="0" w:color="auto" w:frame="1"/>
          </w:rPr>
          <w:delText>Wind Speed</w:delText>
        </w:r>
        <w:r w:rsidDel="00227D62">
          <w:rPr>
            <w:rFonts w:ascii="inherit" w:eastAsia="Times New Roman" w:hAnsi="inherit" w:cs="Times New Roman"/>
            <w:sz w:val="24"/>
            <w:szCs w:val="24"/>
          </w:rPr>
          <w:delText xml:space="preserve"> </w:delText>
        </w:r>
      </w:del>
      <w:del w:id="934" w:author="David F Madsen" w:date="2019-06-06T16:55:00Z">
        <w:r w:rsidDel="00227D62">
          <w:rPr>
            <w:rFonts w:ascii="inherit" w:eastAsia="Times New Roman" w:hAnsi="inherit" w:cs="Times New Roman"/>
            <w:sz w:val="24"/>
            <w:szCs w:val="24"/>
          </w:rPr>
          <w:delText xml:space="preserve">- </w:delText>
        </w:r>
      </w:del>
      <w:del w:id="935" w:author="David F Madsen" w:date="2019-06-06T16:53:00Z">
        <w:r w:rsidRPr="005C4E3B" w:rsidDel="00227D62">
          <w:rPr>
            <w:rFonts w:eastAsia="Times New Roman"/>
            <w:bdr w:val="none" w:sz="0" w:space="0" w:color="auto" w:frame="1"/>
          </w:rPr>
          <w:delText>Wind speed in meters per second.</w:delText>
        </w:r>
      </w:del>
    </w:p>
    <w:p w14:paraId="60D669BE" w14:textId="0F00F884" w:rsidR="005C4E3B" w:rsidRPr="005C4E3B" w:rsidDel="00227D62" w:rsidRDefault="005C4E3B">
      <w:pPr>
        <w:pStyle w:val="Heading1"/>
        <w:rPr>
          <w:del w:id="936" w:author="David F Madsen" w:date="2019-06-06T16:55:00Z"/>
          <w:rFonts w:ascii="inherit" w:eastAsia="Times New Roman" w:hAnsi="inherit" w:cs="Times New Roman"/>
          <w:sz w:val="24"/>
          <w:szCs w:val="24"/>
        </w:rPr>
      </w:pPr>
      <w:del w:id="937" w:author="David F Madsen" w:date="2019-06-06T16:53:00Z">
        <w:r w:rsidRPr="005C4E3B" w:rsidDel="00227D62">
          <w:rPr>
            <w:rFonts w:ascii="inherit" w:eastAsia="Times New Roman" w:hAnsi="inherit"/>
            <w:b/>
            <w:bCs/>
            <w:bdr w:val="none" w:sz="0" w:space="0" w:color="auto" w:frame="1"/>
          </w:rPr>
          <w:delText>Maximum Wind Speed</w:delText>
        </w:r>
        <w:r w:rsidRPr="00493EC5" w:rsidDel="00227D62">
          <w:rPr>
            <w:rFonts w:ascii="inherit" w:eastAsia="Times New Roman" w:hAnsi="inherit" w:cs="Times New Roman"/>
            <w:b/>
            <w:bCs/>
            <w:sz w:val="24"/>
            <w:szCs w:val="24"/>
          </w:rPr>
          <w:delText xml:space="preserve"> </w:delText>
        </w:r>
      </w:del>
      <w:del w:id="938" w:author="David F Madsen" w:date="2019-06-06T16:55:00Z">
        <w:r w:rsidDel="00227D62">
          <w:rPr>
            <w:rFonts w:ascii="inherit" w:eastAsia="Times New Roman" w:hAnsi="inherit" w:cs="Times New Roman"/>
            <w:sz w:val="24"/>
            <w:szCs w:val="24"/>
          </w:rPr>
          <w:delText xml:space="preserve">- </w:delText>
        </w:r>
      </w:del>
      <w:del w:id="939" w:author="David F Madsen" w:date="2019-06-06T16:53:00Z">
        <w:r w:rsidRPr="005C4E3B" w:rsidDel="00227D62">
          <w:rPr>
            <w:rFonts w:eastAsia="Times New Roman"/>
            <w:bdr w:val="none" w:sz="0" w:space="0" w:color="auto" w:frame="1"/>
          </w:rPr>
          <w:delText>Maximum wind speed since midnight in meters per second.</w:delText>
        </w:r>
      </w:del>
    </w:p>
    <w:p w14:paraId="4A84398E" w14:textId="51AA363E" w:rsidR="005C4E3B" w:rsidRPr="005C4E3B" w:rsidDel="00227D62" w:rsidRDefault="005C4E3B">
      <w:pPr>
        <w:pStyle w:val="Heading1"/>
        <w:rPr>
          <w:del w:id="940" w:author="David F Madsen" w:date="2019-06-06T16:55:00Z"/>
          <w:rFonts w:ascii="inherit" w:eastAsia="Times New Roman" w:hAnsi="inherit" w:cs="Times New Roman"/>
          <w:sz w:val="24"/>
          <w:szCs w:val="24"/>
        </w:rPr>
      </w:pPr>
      <w:del w:id="941" w:author="David F Madsen" w:date="2019-06-06T16:53:00Z">
        <w:r w:rsidRPr="005C4E3B" w:rsidDel="00227D62">
          <w:rPr>
            <w:rFonts w:ascii="inherit" w:eastAsia="Times New Roman" w:hAnsi="inherit"/>
            <w:b/>
            <w:bCs/>
            <w:bdr w:val="none" w:sz="0" w:space="0" w:color="auto" w:frame="1"/>
          </w:rPr>
          <w:delText>Barometric Pressure</w:delText>
        </w:r>
        <w:r w:rsidDel="00227D62">
          <w:rPr>
            <w:rFonts w:ascii="inherit" w:eastAsia="Times New Roman" w:hAnsi="inherit" w:cs="Times New Roman"/>
            <w:sz w:val="24"/>
            <w:szCs w:val="24"/>
          </w:rPr>
          <w:delText xml:space="preserve"> </w:delText>
        </w:r>
      </w:del>
      <w:del w:id="942" w:author="David F Madsen" w:date="2019-06-06T16:55:00Z">
        <w:r w:rsidDel="00227D62">
          <w:rPr>
            <w:rFonts w:ascii="inherit" w:eastAsia="Times New Roman" w:hAnsi="inherit" w:cs="Times New Roman"/>
            <w:sz w:val="24"/>
            <w:szCs w:val="24"/>
          </w:rPr>
          <w:delText xml:space="preserve">- </w:delText>
        </w:r>
      </w:del>
      <w:del w:id="943" w:author="David F Madsen" w:date="2019-06-06T16:54:00Z">
        <w:r w:rsidRPr="005C4E3B" w:rsidDel="00227D62">
          <w:rPr>
            <w:rFonts w:eastAsia="Times New Roman"/>
            <w:bdr w:val="none" w:sz="0" w:space="0" w:color="auto" w:frame="1"/>
          </w:rPr>
          <w:delText>Barometric pressure in hPa.</w:delText>
        </w:r>
      </w:del>
    </w:p>
    <w:p w14:paraId="2E09E860" w14:textId="4C87AC66" w:rsidR="005C4E3B" w:rsidRPr="005C4E3B" w:rsidDel="00227D62" w:rsidRDefault="005C4E3B">
      <w:pPr>
        <w:pStyle w:val="Heading1"/>
        <w:rPr>
          <w:del w:id="944" w:author="David F Madsen" w:date="2019-06-06T16:55:00Z"/>
          <w:rFonts w:ascii="inherit" w:eastAsia="Times New Roman" w:hAnsi="inherit" w:cs="Times New Roman"/>
          <w:sz w:val="24"/>
          <w:szCs w:val="24"/>
        </w:rPr>
      </w:pPr>
      <w:del w:id="945" w:author="David F Madsen" w:date="2019-06-06T16:54:00Z">
        <w:r w:rsidRPr="005C4E3B" w:rsidDel="00227D62">
          <w:rPr>
            <w:rFonts w:ascii="inherit" w:eastAsia="Times New Roman" w:hAnsi="inherit"/>
            <w:b/>
            <w:bCs/>
            <w:bdr w:val="none" w:sz="0" w:space="0" w:color="auto" w:frame="1"/>
          </w:rPr>
          <w:delText>Solar Radiation</w:delText>
        </w:r>
        <w:r w:rsidDel="00227D62">
          <w:rPr>
            <w:rFonts w:ascii="inherit" w:eastAsia="Times New Roman" w:hAnsi="inherit" w:cs="Times New Roman"/>
            <w:sz w:val="24"/>
            <w:szCs w:val="24"/>
          </w:rPr>
          <w:delText xml:space="preserve"> </w:delText>
        </w:r>
      </w:del>
      <w:del w:id="946" w:author="David F Madsen" w:date="2019-06-06T16:55:00Z">
        <w:r w:rsidDel="00227D62">
          <w:rPr>
            <w:rFonts w:ascii="inherit" w:eastAsia="Times New Roman" w:hAnsi="inherit" w:cs="Times New Roman"/>
            <w:sz w:val="24"/>
            <w:szCs w:val="24"/>
          </w:rPr>
          <w:delText xml:space="preserve">- </w:delText>
        </w:r>
      </w:del>
      <w:del w:id="947" w:author="David F Madsen" w:date="2019-06-06T16:54:00Z">
        <w:r w:rsidRPr="005C4E3B" w:rsidDel="00227D62">
          <w:rPr>
            <w:rFonts w:eastAsia="Times New Roman"/>
            <w:bdr w:val="none" w:sz="0" w:space="0" w:color="auto" w:frame="1"/>
          </w:rPr>
          <w:delText>Solar radiation in watts per square meter.</w:delText>
        </w:r>
      </w:del>
    </w:p>
    <w:p w14:paraId="0A860EDE" w14:textId="1D4DCE3E" w:rsidR="005C4E3B" w:rsidRPr="005C4E3B" w:rsidDel="00227D62" w:rsidRDefault="005C4E3B">
      <w:pPr>
        <w:pStyle w:val="Heading1"/>
        <w:rPr>
          <w:del w:id="948" w:author="David F Madsen" w:date="2019-06-06T16:55:00Z"/>
          <w:rFonts w:ascii="inherit" w:eastAsia="Times New Roman" w:hAnsi="inherit" w:cs="Times New Roman"/>
          <w:sz w:val="24"/>
          <w:szCs w:val="24"/>
        </w:rPr>
      </w:pPr>
      <w:del w:id="949" w:author="David F Madsen" w:date="2019-06-06T16:54:00Z">
        <w:r w:rsidRPr="005C4E3B" w:rsidDel="00227D62">
          <w:rPr>
            <w:rFonts w:ascii="inherit" w:eastAsia="Times New Roman" w:hAnsi="inherit"/>
            <w:b/>
            <w:bCs/>
            <w:bdr w:val="none" w:sz="0" w:space="0" w:color="auto" w:frame="1"/>
          </w:rPr>
          <w:delText>Heading</w:delText>
        </w:r>
        <w:r w:rsidDel="00227D62">
          <w:rPr>
            <w:rFonts w:ascii="inherit" w:eastAsia="Times New Roman" w:hAnsi="inherit" w:cs="Times New Roman"/>
            <w:sz w:val="24"/>
            <w:szCs w:val="24"/>
          </w:rPr>
          <w:delText xml:space="preserve"> </w:delText>
        </w:r>
      </w:del>
      <w:del w:id="950" w:author="David F Madsen" w:date="2019-06-06T16:55:00Z">
        <w:r w:rsidDel="00227D62">
          <w:rPr>
            <w:rFonts w:ascii="inherit" w:eastAsia="Times New Roman" w:hAnsi="inherit" w:cs="Times New Roman"/>
            <w:sz w:val="24"/>
            <w:szCs w:val="24"/>
          </w:rPr>
          <w:delText xml:space="preserve">- </w:delText>
        </w:r>
      </w:del>
      <w:moveFromRangeStart w:id="951" w:author="David F Madsen" w:date="2019-06-06T16:54:00Z" w:name="move10732490"/>
      <w:moveFrom w:id="952" w:author="David F Madsen" w:date="2019-06-06T16:54:00Z">
        <w:del w:id="953" w:author="David F Madsen" w:date="2019-06-06T16:55:00Z">
          <w:r w:rsidRPr="005C4E3B" w:rsidDel="00227D62">
            <w:rPr>
              <w:rFonts w:eastAsia="Times New Roman"/>
              <w:bdr w:val="none" w:sz="0" w:space="0" w:color="auto" w:frame="1"/>
            </w:rPr>
            <w:delText>The current heading of the wind-measurement unit. The ideal value to get the most accurate measurements is true north (0 degrees) and the unit is manually adjusted, as necessary, to keep it close to this heading</w:delText>
          </w:r>
        </w:del>
      </w:moveFrom>
      <w:moveFromRangeEnd w:id="951"/>
    </w:p>
    <w:p w14:paraId="7A3A3E28" w14:textId="5E93EB83" w:rsidR="005C4E3B" w:rsidRPr="005C4E3B" w:rsidDel="00227D62" w:rsidRDefault="005C4E3B">
      <w:pPr>
        <w:pStyle w:val="Heading1"/>
        <w:rPr>
          <w:del w:id="954" w:author="David F Madsen" w:date="2019-06-06T16:55:00Z"/>
          <w:rFonts w:ascii="inherit" w:eastAsia="Times New Roman" w:hAnsi="inherit" w:cs="Times New Roman"/>
          <w:sz w:val="24"/>
          <w:szCs w:val="24"/>
        </w:rPr>
      </w:pPr>
      <w:del w:id="955" w:author="David F Madsen" w:date="2019-06-06T16:54:00Z">
        <w:r w:rsidRPr="005C4E3B" w:rsidDel="00227D62">
          <w:rPr>
            <w:rFonts w:ascii="inherit" w:eastAsia="Times New Roman" w:hAnsi="inherit"/>
            <w:b/>
            <w:bCs/>
            <w:bdr w:val="none" w:sz="0" w:space="0" w:color="auto" w:frame="1"/>
          </w:rPr>
          <w:delText>Battery Life</w:delText>
        </w:r>
        <w:r w:rsidDel="00227D62">
          <w:rPr>
            <w:rFonts w:ascii="inherit" w:eastAsia="Times New Roman" w:hAnsi="inherit" w:cs="Times New Roman"/>
            <w:sz w:val="24"/>
            <w:szCs w:val="24"/>
          </w:rPr>
          <w:delText xml:space="preserve"> </w:delText>
        </w:r>
      </w:del>
      <w:del w:id="956" w:author="David F Madsen" w:date="2019-06-06T16:55:00Z">
        <w:r w:rsidDel="00227D62">
          <w:rPr>
            <w:rFonts w:ascii="inherit" w:eastAsia="Times New Roman" w:hAnsi="inherit" w:cs="Times New Roman"/>
            <w:sz w:val="24"/>
            <w:szCs w:val="24"/>
          </w:rPr>
          <w:delText xml:space="preserve">- </w:delText>
        </w:r>
      </w:del>
      <w:del w:id="957" w:author="David F Madsen" w:date="2019-06-06T16:54:00Z">
        <w:r w:rsidRPr="005C4E3B" w:rsidDel="00227D62">
          <w:rPr>
            <w:rFonts w:eastAsia="Times New Roman"/>
            <w:bdr w:val="none" w:sz="0" w:space="0" w:color="auto" w:frame="1"/>
          </w:rPr>
          <w:delText>Battery voltage, an indicator of remaining battery life used by the Chicago Park District to know when batteries should be replaced.</w:delText>
        </w:r>
      </w:del>
    </w:p>
    <w:p w14:paraId="7C553144" w14:textId="13A081B4" w:rsidR="005C4E3B" w:rsidRPr="005C4E3B" w:rsidDel="00227D62" w:rsidRDefault="005C4E3B">
      <w:pPr>
        <w:pStyle w:val="Heading1"/>
        <w:rPr>
          <w:del w:id="958" w:author="David F Madsen" w:date="2019-06-06T16:55:00Z"/>
          <w:rFonts w:ascii="inherit" w:eastAsia="Times New Roman" w:hAnsi="inherit" w:cs="Times New Roman"/>
          <w:sz w:val="24"/>
          <w:szCs w:val="24"/>
        </w:rPr>
      </w:pPr>
      <w:del w:id="959" w:author="David F Madsen" w:date="2019-06-06T16:54:00Z">
        <w:r w:rsidRPr="005C4E3B" w:rsidDel="00227D62">
          <w:rPr>
            <w:rFonts w:ascii="inherit" w:eastAsia="Times New Roman" w:hAnsi="inherit"/>
            <w:b/>
            <w:bCs/>
            <w:bdr w:val="none" w:sz="0" w:space="0" w:color="auto" w:frame="1"/>
          </w:rPr>
          <w:delText>Measurement Timestamp Label</w:delText>
        </w:r>
        <w:r w:rsidDel="00227D62">
          <w:rPr>
            <w:rFonts w:ascii="inherit" w:eastAsia="Times New Roman" w:hAnsi="inherit" w:cs="Times New Roman"/>
            <w:sz w:val="24"/>
            <w:szCs w:val="24"/>
          </w:rPr>
          <w:delText xml:space="preserve"> </w:delText>
        </w:r>
      </w:del>
      <w:del w:id="960" w:author="David F Madsen" w:date="2019-06-06T16:55:00Z">
        <w:r w:rsidDel="00227D62">
          <w:rPr>
            <w:rFonts w:ascii="inherit" w:eastAsia="Times New Roman" w:hAnsi="inherit" w:cs="Times New Roman"/>
            <w:sz w:val="24"/>
            <w:szCs w:val="24"/>
          </w:rPr>
          <w:delText xml:space="preserve">- </w:delText>
        </w:r>
        <w:r w:rsidRPr="005C4E3B" w:rsidDel="00227D62">
          <w:rPr>
            <w:rFonts w:eastAsia="Times New Roman"/>
            <w:bdr w:val="none" w:sz="0" w:space="0" w:color="auto" w:frame="1"/>
          </w:rPr>
          <w:delText>The Last Updated value in text format, suitable for use in the Visualize function.</w:delText>
        </w:r>
      </w:del>
    </w:p>
    <w:p w14:paraId="7411FE60" w14:textId="07782C40" w:rsidR="005C4E3B" w:rsidRPr="005C4E3B" w:rsidDel="00227D62" w:rsidRDefault="005C4E3B">
      <w:pPr>
        <w:pStyle w:val="Heading1"/>
        <w:rPr>
          <w:del w:id="961" w:author="David F Madsen" w:date="2019-06-06T16:55:00Z"/>
          <w:rFonts w:ascii="inherit" w:eastAsia="Times New Roman" w:hAnsi="inherit" w:cs="Times New Roman"/>
          <w:sz w:val="24"/>
          <w:szCs w:val="24"/>
        </w:rPr>
      </w:pPr>
      <w:del w:id="962" w:author="David F Madsen" w:date="2019-06-06T16:55:00Z">
        <w:r w:rsidRPr="005C4E3B" w:rsidDel="00227D62">
          <w:rPr>
            <w:rFonts w:ascii="inherit" w:eastAsia="Times New Roman" w:hAnsi="inherit"/>
            <w:b/>
            <w:bCs/>
            <w:bdr w:val="none" w:sz="0" w:space="0" w:color="auto" w:frame="1"/>
          </w:rPr>
          <w:delText>Measurement ID</w:delText>
        </w:r>
        <w:r w:rsidR="00493EC5" w:rsidDel="00227D62">
          <w:rPr>
            <w:rFonts w:ascii="inherit" w:eastAsia="Times New Roman" w:hAnsi="inherit" w:cs="Times New Roman"/>
            <w:sz w:val="24"/>
            <w:szCs w:val="24"/>
          </w:rPr>
          <w:delText xml:space="preserve"> - </w:delText>
        </w:r>
        <w:r w:rsidRPr="005C4E3B" w:rsidDel="00227D62">
          <w:rPr>
            <w:rFonts w:eastAsia="Times New Roman"/>
            <w:bdr w:val="none" w:sz="0" w:space="0" w:color="auto" w:frame="1"/>
          </w:rPr>
          <w:delText>A unique record ID made up of the Station Name and Measurement Timestamp.</w:delText>
        </w:r>
      </w:del>
    </w:p>
    <w:p w14:paraId="716CC69C" w14:textId="28464262" w:rsidR="005C4E3B" w:rsidDel="00227D62" w:rsidRDefault="005C4E3B">
      <w:pPr>
        <w:pStyle w:val="Heading1"/>
        <w:rPr>
          <w:del w:id="963" w:author="David F Madsen" w:date="2019-06-06T16:55:00Z"/>
        </w:rPr>
      </w:pPr>
    </w:p>
    <w:p w14:paraId="1B4E8FCB" w14:textId="420B6941" w:rsidR="00ED6FF2" w:rsidRDefault="00ED6FF2" w:rsidP="007774F3">
      <w:pPr>
        <w:pStyle w:val="Heading1"/>
        <w:rPr>
          <w:ins w:id="964" w:author="Gayathri D Sanjeev" w:date="2019-06-07T09:20:00Z"/>
        </w:rPr>
      </w:pPr>
      <w:del w:id="965" w:author="David F Madsen" w:date="2019-06-06T16:55:00Z">
        <w:r w:rsidDel="00227D62">
          <w:delText>P</w:delText>
        </w:r>
      </w:del>
      <w:ins w:id="966" w:author="David F Madsen" w:date="2019-06-06T16:55:00Z">
        <w:r w:rsidR="00227D62">
          <w:t>P</w:t>
        </w:r>
      </w:ins>
      <w:r>
        <w:t xml:space="preserve">roblem </w:t>
      </w:r>
      <w:r w:rsidRPr="6500377F">
        <w:rPr>
          <w:rFonts w:eastAsiaTheme="minorEastAsia"/>
          <w:rPrChange w:id="967" w:author="Gayathri D Sanjeev" w:date="2019-06-07T09:20:00Z">
            <w:rPr/>
          </w:rPrChange>
        </w:rPr>
        <w:t>Statement</w:t>
      </w:r>
    </w:p>
    <w:p w14:paraId="4DFAE9A7" w14:textId="6F694416" w:rsidR="6500377F" w:rsidRDefault="6500377F"/>
    <w:p w14:paraId="2FEF22C9" w14:textId="77777777" w:rsidR="00ED6FF2" w:rsidRDefault="00ED6FF2" w:rsidP="007774F3">
      <w:pPr>
        <w:pStyle w:val="NormalWeb"/>
        <w:rPr>
          <w:ins w:id="968" w:author="Gayathri D Sanjeev" w:date="2019-06-07T09:20:00Z"/>
        </w:rPr>
      </w:pPr>
      <w:r>
        <w:t>To examine the specific problem, we will apply a full Data Science life cycle composed of the following steps:</w:t>
      </w:r>
    </w:p>
    <w:p w14:paraId="691540F1" w14:textId="321CA1B7" w:rsidR="6500377F" w:rsidRDefault="6500377F">
      <w:pPr>
        <w:pStyle w:val="NormalWeb"/>
        <w:pPrChange w:id="969" w:author="Gayathri D Sanjeev" w:date="2019-06-07T09:20:00Z">
          <w:pPr/>
        </w:pPrChange>
      </w:pPr>
    </w:p>
    <w:p w14:paraId="0416354E" w14:textId="020B7A8A" w:rsidR="00ED6FF2" w:rsidRDefault="00ED6FF2" w:rsidP="007774F3">
      <w:pPr>
        <w:pStyle w:val="ListParagraph"/>
        <w:numPr>
          <w:ilvl w:val="0"/>
          <w:numId w:val="2"/>
        </w:numPr>
      </w:pPr>
      <w:r>
        <w:t xml:space="preserve">Data </w:t>
      </w:r>
      <w:del w:id="970" w:author="Gayathri D Sanjeev" w:date="2019-06-07T09:36:00Z">
        <w:r w:rsidDel="00C51001">
          <w:delText xml:space="preserve">Wrangling </w:delText>
        </w:r>
      </w:del>
      <w:ins w:id="971" w:author="Gayathri D Sanjeev" w:date="2019-06-07T09:36:00Z">
        <w:r w:rsidR="00C51001">
          <w:t xml:space="preserve">cleaning </w:t>
        </w:r>
      </w:ins>
      <w:r>
        <w:t>to audit the quality of the data and perform all the necessary actions to clean the dataset.</w:t>
      </w:r>
    </w:p>
    <w:p w14:paraId="6307969C" w14:textId="77777777" w:rsidR="00ED6FF2" w:rsidRDefault="00ED6FF2" w:rsidP="007774F3">
      <w:pPr>
        <w:pStyle w:val="ListParagraph"/>
        <w:numPr>
          <w:ilvl w:val="0"/>
          <w:numId w:val="2"/>
        </w:numPr>
      </w:pPr>
      <w:r>
        <w:t>Data Exploration for understanding the variables and create intuition on the data.</w:t>
      </w:r>
    </w:p>
    <w:p w14:paraId="3529D9BE" w14:textId="77777777" w:rsidR="00ED6FF2" w:rsidRDefault="00ED6FF2" w:rsidP="007774F3">
      <w:pPr>
        <w:pStyle w:val="ListParagraph"/>
        <w:numPr>
          <w:ilvl w:val="0"/>
          <w:numId w:val="2"/>
        </w:numPr>
      </w:pPr>
      <w:r>
        <w:t>Feature Engineering to pull important variables from the existing.</w:t>
      </w:r>
    </w:p>
    <w:p w14:paraId="219321F2" w14:textId="77777777" w:rsidR="00ED6FF2" w:rsidRDefault="00ED6FF2" w:rsidP="007774F3">
      <w:pPr>
        <w:pStyle w:val="ListParagraph"/>
        <w:numPr>
          <w:ilvl w:val="0"/>
          <w:numId w:val="2"/>
        </w:numPr>
      </w:pPr>
      <w:r>
        <w:t>Data Normalization and Data Transformation for preparing the dataset for the learning algorithms (if needed).</w:t>
      </w:r>
    </w:p>
    <w:p w14:paraId="248A052D" w14:textId="55ED7692" w:rsidR="00ED6FF2" w:rsidRDefault="00C51001" w:rsidP="007774F3">
      <w:pPr>
        <w:pStyle w:val="ListParagraph"/>
        <w:numPr>
          <w:ilvl w:val="0"/>
          <w:numId w:val="2"/>
        </w:numPr>
      </w:pPr>
      <w:ins w:id="972" w:author="Gayathri D Sanjeev" w:date="2019-06-07T09:37:00Z">
        <w:r>
          <w:t>Apply correlation and regression methods to find if</w:t>
        </w:r>
      </w:ins>
      <w:del w:id="973" w:author="Gayathri D Sanjeev" w:date="2019-06-07T09:37:00Z">
        <w:r w:rsidR="00ED6FF2" w:rsidDel="00C51001">
          <w:delText>Is</w:delText>
        </w:r>
      </w:del>
      <w:r w:rsidR="00ED6FF2">
        <w:t xml:space="preserve"> there </w:t>
      </w:r>
      <w:ins w:id="974" w:author="Gayathri D Sanjeev" w:date="2019-06-07T09:37:00Z">
        <w:r>
          <w:t xml:space="preserve">is </w:t>
        </w:r>
      </w:ins>
      <w:r w:rsidR="00ED6FF2">
        <w:t>a correlation between crime and weather</w:t>
      </w:r>
      <w:ins w:id="975" w:author="Gayathri D Sanjeev" w:date="2019-06-07T09:37:00Z">
        <w:r>
          <w:t>.</w:t>
        </w:r>
      </w:ins>
      <w:del w:id="976" w:author="Gayathri D Sanjeev" w:date="2019-06-07T09:37:00Z">
        <w:r w:rsidR="00ED6FF2" w:rsidDel="00C51001">
          <w:delText>? Use correlation and linear regression to answer.</w:delText>
        </w:r>
      </w:del>
    </w:p>
    <w:p w14:paraId="5DF55508" w14:textId="34E63E15" w:rsidR="00ED6FF2" w:rsidRDefault="00C51001" w:rsidP="007774F3">
      <w:pPr>
        <w:pStyle w:val="ListParagraph"/>
        <w:numPr>
          <w:ilvl w:val="0"/>
          <w:numId w:val="2"/>
        </w:numPr>
      </w:pPr>
      <w:ins w:id="977" w:author="Gayathri D Sanjeev" w:date="2019-06-07T09:37:00Z">
        <w:r>
          <w:t>Split data into t</w:t>
        </w:r>
      </w:ins>
      <w:del w:id="978" w:author="Gayathri D Sanjeev" w:date="2019-06-07T09:37:00Z">
        <w:r w:rsidR="00ED6FF2" w:rsidDel="00C51001">
          <w:delText>T</w:delText>
        </w:r>
      </w:del>
      <w:r w:rsidR="00ED6FF2">
        <w:t>rain</w:t>
      </w:r>
      <w:del w:id="979" w:author="Gayathri D Sanjeev" w:date="2019-06-07T09:37:00Z">
        <w:r w:rsidR="00ED6FF2" w:rsidDel="00C51001">
          <w:delText>ing</w:delText>
        </w:r>
      </w:del>
      <w:r w:rsidR="00ED6FF2">
        <w:t xml:space="preserve"> / </w:t>
      </w:r>
      <w:ins w:id="980" w:author="Gayathri D Sanjeev" w:date="2019-06-07T09:37:00Z">
        <w:r>
          <w:t>t</w:t>
        </w:r>
      </w:ins>
      <w:del w:id="981" w:author="Gayathri D Sanjeev" w:date="2019-06-07T09:37:00Z">
        <w:r w:rsidR="00ED6FF2" w:rsidDel="00C51001">
          <w:delText>T</w:delText>
        </w:r>
      </w:del>
      <w:r w:rsidR="00ED6FF2">
        <w:t>est</w:t>
      </w:r>
      <w:del w:id="982" w:author="Gayathri D Sanjeev" w:date="2019-06-07T09:37:00Z">
        <w:r w:rsidR="00ED6FF2" w:rsidDel="00C51001">
          <w:delText>ing</w:delText>
        </w:r>
      </w:del>
      <w:r w:rsidR="00ED6FF2">
        <w:t xml:space="preserve"> data </w:t>
      </w:r>
      <w:del w:id="983" w:author="Gayathri D Sanjeev" w:date="2019-06-07T09:37:00Z">
        <w:r w:rsidR="00ED6FF2" w:rsidDel="00C51001">
          <w:delText xml:space="preserve">creation </w:delText>
        </w:r>
      </w:del>
      <w:r w:rsidR="00ED6FF2">
        <w:t>to evaluate the performance of our models and fine-tune their hyperparameters.</w:t>
      </w:r>
    </w:p>
    <w:p w14:paraId="27CBEAE6" w14:textId="77777777" w:rsidR="00ED6FF2" w:rsidRDefault="00ED6FF2" w:rsidP="007774F3">
      <w:pPr>
        <w:pStyle w:val="ListParagraph"/>
        <w:numPr>
          <w:ilvl w:val="0"/>
          <w:numId w:val="2"/>
        </w:numPr>
      </w:pPr>
      <w:r>
        <w:t>Model selection and evaluation. This will be the final goal; creating a model that predicts the Primary type of crime based on the location description and the beat.</w:t>
      </w:r>
    </w:p>
    <w:p w14:paraId="00997C9F" w14:textId="77777777" w:rsidR="00ED6FF2" w:rsidRDefault="00ED6FF2" w:rsidP="007774F3">
      <w:pPr>
        <w:pStyle w:val="NormalWeb"/>
        <w:rPr>
          <w:rFonts w:eastAsiaTheme="majorEastAsia"/>
          <w:lang w:eastAsia="en-US"/>
        </w:rPr>
      </w:pPr>
    </w:p>
    <w:p w14:paraId="0A014AD5" w14:textId="2632B324" w:rsidR="00493EC5" w:rsidRDefault="00493EC5" w:rsidP="007774F3">
      <w:pPr>
        <w:pStyle w:val="Heading1"/>
        <w:rPr>
          <w:ins w:id="984" w:author="Gayathri D Sanjeev" w:date="2019-06-07T09:20:00Z"/>
          <w:lang w:eastAsia="en-US"/>
        </w:rPr>
      </w:pPr>
      <w:r>
        <w:rPr>
          <w:lang w:eastAsia="en-US"/>
        </w:rPr>
        <w:t>Data Preprocessing</w:t>
      </w:r>
    </w:p>
    <w:p w14:paraId="092E0672" w14:textId="408F3620" w:rsidR="6500377F" w:rsidRDefault="6500377F"/>
    <w:p w14:paraId="020F2255" w14:textId="7D424503" w:rsidR="00C51001" w:rsidRPr="00C51001" w:rsidRDefault="00C51001">
      <w:pPr>
        <w:rPr>
          <w:ins w:id="985" w:author="Gayathri D Sanjeev" w:date="2019-06-07T09:20:00Z"/>
          <w:lang w:eastAsia="en-US"/>
          <w:rPrChange w:id="986" w:author="Gayathri D Sanjeev" w:date="2019-06-07T09:20:00Z">
            <w:rPr>
              <w:ins w:id="987" w:author="Gayathri D Sanjeev" w:date="2019-06-07T09:20:00Z"/>
            </w:rPr>
          </w:rPrChange>
        </w:rPr>
        <w:pPrChange w:id="988" w:author="Gayathri D Sanjeev" w:date="2019-06-07T09:20:00Z">
          <w:pPr>
            <w:pStyle w:val="Heading1"/>
          </w:pPr>
        </w:pPrChange>
      </w:pPr>
      <w:ins w:id="989" w:author="Gayathri D Sanjeev" w:date="2019-06-07T09:40:00Z">
        <w:r>
          <w:rPr>
            <w:lang w:eastAsia="en-US"/>
          </w:rPr>
          <w:t>As mentioned earlier in the report, two different weather datasets were used to analyze the relation between crime and weather.</w:t>
        </w:r>
      </w:ins>
    </w:p>
    <w:p w14:paraId="23D5F873" w14:textId="2ABDF6C4" w:rsidR="00A7BD2C" w:rsidRDefault="00A7BD2C">
      <w:pPr>
        <w:rPr>
          <w:lang w:eastAsia="en-US"/>
          <w:rPrChange w:id="990" w:author="Gayathri D Sanjeev" w:date="2019-06-07T09:20:00Z">
            <w:rPr/>
          </w:rPrChange>
        </w:rPr>
      </w:pPr>
    </w:p>
    <w:p w14:paraId="477F59BA" w14:textId="36D8EEAC" w:rsidR="002459FA" w:rsidRPr="002459FA" w:rsidRDefault="002459FA" w:rsidP="007774F3">
      <w:pPr>
        <w:pStyle w:val="Heading2"/>
        <w:rPr>
          <w:ins w:id="991" w:author="Gayathri D Sanjeev" w:date="2019-06-07T09:20:00Z"/>
          <w:lang w:eastAsia="en-US"/>
          <w:rPrChange w:id="992" w:author="David F Madsen" w:date="2019-06-06T17:21:00Z">
            <w:rPr>
              <w:ins w:id="993" w:author="Gayathri D Sanjeev" w:date="2019-06-07T09:20:00Z"/>
              <w:sz w:val="21"/>
              <w:szCs w:val="21"/>
            </w:rPr>
          </w:rPrChange>
        </w:rPr>
      </w:pPr>
      <w:ins w:id="994" w:author="David F Madsen" w:date="2019-06-06T17:21:00Z">
        <w:r>
          <w:rPr>
            <w:lang w:eastAsia="en-US"/>
          </w:rPr>
          <w:t xml:space="preserve">First </w:t>
        </w:r>
      </w:ins>
      <w:ins w:id="995" w:author="David F Madsen" w:date="2019-06-06T17:35:00Z">
        <w:r w:rsidR="00DA3F99">
          <w:rPr>
            <w:lang w:eastAsia="en-US"/>
          </w:rPr>
          <w:t>Dataset</w:t>
        </w:r>
      </w:ins>
      <w:ins w:id="996" w:author="David F Madsen" w:date="2019-06-06T17:22:00Z">
        <w:r>
          <w:rPr>
            <w:lang w:eastAsia="en-US"/>
          </w:rPr>
          <w:t xml:space="preserve"> (201</w:t>
        </w:r>
      </w:ins>
      <w:ins w:id="997" w:author="Gayathri D Sanjeev" w:date="2019-06-07T09:39:00Z">
        <w:r w:rsidR="00C51001">
          <w:rPr>
            <w:lang w:eastAsia="en-US"/>
          </w:rPr>
          <w:t>5</w:t>
        </w:r>
      </w:ins>
      <w:ins w:id="998" w:author="David F Madsen" w:date="2019-06-06T17:22:00Z">
        <w:del w:id="999" w:author="Gayathri D Sanjeev" w:date="2019-06-07T09:39:00Z">
          <w:r w:rsidDel="00C51001">
            <w:rPr>
              <w:lang w:eastAsia="en-US"/>
            </w:rPr>
            <w:delText>0</w:delText>
          </w:r>
        </w:del>
        <w:r>
          <w:rPr>
            <w:lang w:eastAsia="en-US"/>
          </w:rPr>
          <w:t xml:space="preserve"> – 2017)</w:t>
        </w:r>
      </w:ins>
      <w:ins w:id="1000" w:author="Gayathri D Sanjeev" w:date="2019-06-07T09:44:00Z">
        <w:r w:rsidR="002E4356">
          <w:rPr>
            <w:lang w:eastAsia="en-US"/>
          </w:rPr>
          <w:t xml:space="preserve"> </w:t>
        </w:r>
      </w:ins>
      <w:ins w:id="1001" w:author="Gayathri D Sanjeev" w:date="2019-06-07T09:41:00Z">
        <w:r w:rsidR="002E4356">
          <w:rPr>
            <w:lang w:eastAsia="en-US"/>
          </w:rPr>
          <w:t>(</w:t>
        </w:r>
      </w:ins>
      <w:ins w:id="1002" w:author="Gayathri D Sanjeev" w:date="2019-06-07T10:08:00Z">
        <w:r w:rsidR="00942862">
          <w:rPr>
            <w:lang w:eastAsia="en-US"/>
          </w:rPr>
          <w:t>Beach station weather dataset</w:t>
        </w:r>
      </w:ins>
      <w:ins w:id="1003" w:author="Gayathri D Sanjeev" w:date="2019-06-07T09:41:00Z">
        <w:r w:rsidR="002E4356">
          <w:rPr>
            <w:lang w:eastAsia="en-US"/>
          </w:rPr>
          <w:t>)</w:t>
        </w:r>
      </w:ins>
    </w:p>
    <w:p w14:paraId="42035704" w14:textId="0307018C" w:rsidR="00A7BD2C" w:rsidRDefault="00A7BD2C"/>
    <w:p w14:paraId="3257261B" w14:textId="5D71058C" w:rsidR="00493EC5" w:rsidRDefault="00493EC5" w:rsidP="007774F3">
      <w:pPr>
        <w:pStyle w:val="NormalWeb"/>
      </w:pPr>
      <w:r>
        <w:lastRenderedPageBreak/>
        <w:t>Since we don’t need all the columns out of these datasets, only those columns that are required for our analysis were pulled out during the import of these datasets. From the Crime dataset, columns Date, Block, IUCR, Primary Type, Beat, District, Ward, Community Area, FBI Code, Latitude, Longitude, Location, Zip Codes were pulled out. From the Weather Dataset, we are only interested in three columns for now. Columns Measurement Timestamp, Air Temperature and Total Rain were pulled out. The dataset columns were renamed for easy use, date was converted to datetime datatype. NA values were dropped from the weather dataset.</w:t>
      </w:r>
    </w:p>
    <w:p w14:paraId="6B0898C3" w14:textId="3416EFF9" w:rsidR="00493EC5" w:rsidRDefault="00493EC5" w:rsidP="007774F3">
      <w:pPr>
        <w:pStyle w:val="NormalWeb"/>
        <w:rPr>
          <w:ins w:id="1004" w:author="Gayathri D Sanjeev" w:date="2019-06-07T09:20:00Z"/>
        </w:rPr>
      </w:pPr>
      <w:r>
        <w:t>Keeping in mind the vast amount of data, we filtered the dates from both datasets to reflect only data between the years 201</w:t>
      </w:r>
      <w:ins w:id="1005" w:author="Gayathri D Sanjeev" w:date="2019-06-07T09:39:00Z">
        <w:r w:rsidR="00C51001">
          <w:t>5</w:t>
        </w:r>
      </w:ins>
      <w:del w:id="1006" w:author="Gayathri D Sanjeev" w:date="2019-06-07T09:39:00Z">
        <w:r w:rsidDel="00C51001">
          <w:delText>0</w:delText>
        </w:r>
      </w:del>
      <w:r>
        <w:t xml:space="preserve"> to 2017 </w:t>
      </w:r>
      <w:ins w:id="1007" w:author="Gayathri D Sanjeev" w:date="2019-06-07T09:20:00Z">
        <w:r w:rsidR="00A7BD2C">
          <w:t>since</w:t>
        </w:r>
      </w:ins>
      <w:del w:id="1008" w:author="Gayathri D Sanjeev" w:date="2019-06-07T09:39:00Z">
        <w:r w:rsidDel="00C51001">
          <w:delText>system constraints and the scope of this project</w:delText>
        </w:r>
      </w:del>
      <w:ins w:id="1009" w:author="Gayathri D Sanjeev" w:date="2019-06-07T09:39:00Z">
        <w:r w:rsidR="00C51001">
          <w:t xml:space="preserve"> the weather dataset collected from beach stations only has information between these years</w:t>
        </w:r>
      </w:ins>
      <w:r>
        <w:t xml:space="preserve">. Once the datasets were filtered by date, both datasets were merged for further analysis. This merged dataset is called CW_merged.csv. </w:t>
      </w:r>
      <w:ins w:id="1010" w:author="Gayathri D Sanjeev" w:date="2019-06-07T09:42:00Z">
        <w:r w:rsidR="002E4356">
          <w:t>This merged dataset was only used to find the correlation between weather and crime. For all other exploratory data analysis and prediction models, the crime dataset was used on its own so that data from all the years (2001-201</w:t>
        </w:r>
      </w:ins>
      <w:ins w:id="1011" w:author="Gayathri D Sanjeev" w:date="2019-06-07T09:44:00Z">
        <w:r w:rsidR="002E4356">
          <w:t>9</w:t>
        </w:r>
      </w:ins>
      <w:ins w:id="1012" w:author="Gayathri D Sanjeev" w:date="2019-06-07T09:43:00Z">
        <w:r w:rsidR="002E4356">
          <w:t>) can be used.</w:t>
        </w:r>
      </w:ins>
      <w:del w:id="1013" w:author="Gayathri D Sanjeev" w:date="2019-06-07T09:41:00Z">
        <w:r w:rsidDel="002E4356">
          <w:delText>This will be the dataset that will be used for further analysis.</w:delText>
        </w:r>
      </w:del>
    </w:p>
    <w:p w14:paraId="36D17B1D" w14:textId="78978902" w:rsidR="00A7BD2C" w:rsidRDefault="00A7BD2C">
      <w:pPr>
        <w:pStyle w:val="NormalWeb"/>
        <w:pPrChange w:id="1014" w:author="Gayathri D Sanjeev" w:date="2019-06-07T09:20:00Z">
          <w:pPr/>
        </w:pPrChange>
      </w:pPr>
    </w:p>
    <w:p w14:paraId="2E137076" w14:textId="74AD59F7" w:rsidR="00B57695" w:rsidDel="002E4356" w:rsidRDefault="006B5DDF" w:rsidP="007774F3">
      <w:pPr>
        <w:rPr>
          <w:ins w:id="1015" w:author="David F Madsen" w:date="2019-06-06T17:22:00Z"/>
          <w:del w:id="1016" w:author="Gayathri D Sanjeev" w:date="2019-06-07T09:43:00Z"/>
          <w:shd w:val="clear" w:color="auto" w:fill="FFFFFF"/>
        </w:rPr>
      </w:pPr>
      <w:del w:id="1017" w:author="Gayathri D Sanjeev" w:date="2019-06-07T09:43:00Z">
        <w:r w:rsidDel="002E4356">
          <w:rPr>
            <w:shd w:val="clear" w:color="auto" w:fill="FFFFFF"/>
          </w:rPr>
          <w:delText>Now that the data is clean and is in the required format, we can do some exploratory data analysis on the dataset to see what the data can tell you. Let's plot some graphs to see how the crime rates in chicago</w:delText>
        </w:r>
      </w:del>
      <w:ins w:id="1018" w:author="David F Madsen" w:date="2019-06-06T17:22:00Z">
        <w:del w:id="1019" w:author="Gayathri D Sanjeev" w:date="2019-06-07T09:43:00Z">
          <w:r w:rsidR="002459FA" w:rsidDel="002E4356">
            <w:rPr>
              <w:shd w:val="clear" w:color="auto" w:fill="FFFFFF"/>
            </w:rPr>
            <w:delText>Chicago</w:delText>
          </w:r>
        </w:del>
      </w:ins>
      <w:del w:id="1020" w:author="Gayathri D Sanjeev" w:date="2019-06-07T09:43:00Z">
        <w:r w:rsidDel="002E4356">
          <w:rPr>
            <w:shd w:val="clear" w:color="auto" w:fill="FFFFFF"/>
          </w:rPr>
          <w:delText xml:space="preserve"> differ over the years(</w:delText>
        </w:r>
      </w:del>
      <w:ins w:id="1021" w:author="David F Madsen" w:date="2019-06-06T17:22:00Z">
        <w:del w:id="1022" w:author="Gayathri D Sanjeev" w:date="2019-06-07T09:43:00Z">
          <w:r w:rsidR="002459FA" w:rsidDel="002E4356">
            <w:rPr>
              <w:shd w:val="clear" w:color="auto" w:fill="FFFFFF"/>
            </w:rPr>
            <w:delText>years (</w:delText>
          </w:r>
        </w:del>
      </w:ins>
      <w:del w:id="1023" w:author="Gayathri D Sanjeev" w:date="2019-06-07T09:43:00Z">
        <w:r w:rsidDel="002E4356">
          <w:rPr>
            <w:shd w:val="clear" w:color="auto" w:fill="FFFFFF"/>
          </w:rPr>
          <w:delText>201</w:delText>
        </w:r>
      </w:del>
      <w:del w:id="1024" w:author="Gayathri D Sanjeev" w:date="2019-06-07T09:40:00Z">
        <w:r w:rsidDel="00C51001">
          <w:rPr>
            <w:shd w:val="clear" w:color="auto" w:fill="FFFFFF"/>
          </w:rPr>
          <w:delText>0</w:delText>
        </w:r>
      </w:del>
      <w:del w:id="1025" w:author="Gayathri D Sanjeev" w:date="2019-06-07T09:43:00Z">
        <w:r w:rsidDel="002E4356">
          <w:rPr>
            <w:shd w:val="clear" w:color="auto" w:fill="FFFFFF"/>
          </w:rPr>
          <w:delText>-2017) and over the months and days in a month.</w:delText>
        </w:r>
      </w:del>
    </w:p>
    <w:p w14:paraId="32815C86" w14:textId="04E25752" w:rsidR="002459FA" w:rsidRDefault="002459FA" w:rsidP="007774F3">
      <w:pPr>
        <w:pStyle w:val="Heading2"/>
        <w:rPr>
          <w:ins w:id="1026" w:author="Gayathri D Sanjeev" w:date="2019-06-07T09:20:00Z"/>
          <w:shd w:val="clear" w:color="auto" w:fill="FFFFFF"/>
        </w:rPr>
      </w:pPr>
      <w:ins w:id="1027" w:author="David F Madsen" w:date="2019-06-06T17:22:00Z">
        <w:r>
          <w:rPr>
            <w:shd w:val="clear" w:color="auto" w:fill="FFFFFF"/>
          </w:rPr>
          <w:t xml:space="preserve">Second </w:t>
        </w:r>
      </w:ins>
      <w:ins w:id="1028" w:author="David F Madsen" w:date="2019-06-06T17:35:00Z">
        <w:r w:rsidR="00DA3F99">
          <w:rPr>
            <w:shd w:val="clear" w:color="auto" w:fill="FFFFFF"/>
          </w:rPr>
          <w:t>Dataset</w:t>
        </w:r>
      </w:ins>
      <w:ins w:id="1029" w:author="David F Madsen" w:date="2019-06-06T17:22:00Z">
        <w:r>
          <w:rPr>
            <w:shd w:val="clear" w:color="auto" w:fill="FFFFFF"/>
          </w:rPr>
          <w:t xml:space="preserve"> (2008 – 2015)</w:t>
        </w:r>
      </w:ins>
      <w:ins w:id="1030" w:author="Gayathri D Sanjeev" w:date="2019-06-07T10:08:00Z">
        <w:r w:rsidR="00942862">
          <w:rPr>
            <w:shd w:val="clear" w:color="auto" w:fill="FFFFFF"/>
          </w:rPr>
          <w:t xml:space="preserve"> (Midway Airport weather dataset)</w:t>
        </w:r>
      </w:ins>
    </w:p>
    <w:p w14:paraId="6A4CF954" w14:textId="0E8B55DB" w:rsidR="00A7BD2C" w:rsidRDefault="00A7BD2C"/>
    <w:p w14:paraId="751FABD2" w14:textId="26C369CC" w:rsidR="002459FA" w:rsidRDefault="002459FA" w:rsidP="00A7BD2C">
      <w:pPr>
        <w:rPr>
          <w:ins w:id="1031" w:author="Gayathri D Sanjeev" w:date="2019-06-07T09:20:00Z"/>
        </w:rPr>
      </w:pPr>
      <w:ins w:id="1032" w:author="David F Madsen" w:date="2019-06-06T17:23:00Z">
        <w:r>
          <w:t xml:space="preserve">A different timespan was used for the second analysis, and a slightly smaller subset of columns was used. </w:t>
        </w:r>
      </w:ins>
      <w:ins w:id="1033" w:author="David F Madsen" w:date="2019-06-06T17:24:00Z">
        <w:r>
          <w:t xml:space="preserve">For instance, the only location data which was preserved was Ward. Ward can be a tricky data column as it is numeric and by default will be treated as such however the </w:t>
        </w:r>
      </w:ins>
      <w:ins w:id="1034" w:author="David F Madsen" w:date="2019-06-06T17:25:00Z">
        <w:r>
          <w:t xml:space="preserve">data isn’t necessarily ordered and the numeric data is better treated as nominative. For this reason, Ward was one hot encoded into forty-nine separate </w:t>
        </w:r>
      </w:ins>
      <w:ins w:id="1035" w:author="David F Madsen" w:date="2019-06-06T17:27:00Z">
        <w:r>
          <w:t xml:space="preserve">binary </w:t>
        </w:r>
      </w:ins>
      <w:ins w:id="1036" w:author="David F Madsen" w:date="2019-06-06T17:25:00Z">
        <w:r>
          <w:t>columns representing wards two throu</w:t>
        </w:r>
      </w:ins>
      <w:ins w:id="1037" w:author="David F Madsen" w:date="2019-06-06T17:26:00Z">
        <w:r>
          <w:t>gh fifty. The first ward was omitted as a column and represented in the data as a value of zero for all other wards.</w:t>
        </w:r>
      </w:ins>
    </w:p>
    <w:p w14:paraId="710B9D94" w14:textId="1B19F28B" w:rsidR="00A7BD2C" w:rsidRDefault="00A7BD2C"/>
    <w:p w14:paraId="1423B6B8" w14:textId="1B19F28B" w:rsidR="00DA3F99" w:rsidRDefault="002459FA" w:rsidP="00A7BD2C">
      <w:pPr>
        <w:rPr>
          <w:ins w:id="1038" w:author="Gayathri D Sanjeev" w:date="2019-06-07T09:19:00Z"/>
        </w:rPr>
      </w:pPr>
      <w:ins w:id="1039" w:author="David F Madsen" w:date="2019-06-06T17:27:00Z">
        <w:r>
          <w:t xml:space="preserve">The Midway airport weather data was used for this analysis. This dataset proved useful but was overall </w:t>
        </w:r>
      </w:ins>
      <w:ins w:id="1040" w:author="David F Madsen" w:date="2019-06-06T17:28:00Z">
        <w:r>
          <w:t xml:space="preserve">disappointing. Many columns lacked data and were possibly artifacts of a previous feature extraction which was not realized in the final document. There were several distinct </w:t>
        </w:r>
      </w:ins>
      <w:ins w:id="1041" w:author="Gayathri D Sanjeev" w:date="2019-06-07T09:20:00Z">
        <w:r w:rsidR="00A7BD2C">
          <w:t>‘</w:t>
        </w:r>
      </w:ins>
      <w:ins w:id="1042" w:author="David F Madsen" w:date="2019-06-06T17:28:00Z">
        <w:del w:id="1043" w:author="Gayathri D Sanjeev" w:date="2019-06-07T09:20:00Z">
          <w:r w:rsidDel="00A7BD2C">
            <w:delText>“</w:delText>
          </w:r>
        </w:del>
        <w:r>
          <w:t>report types</w:t>
        </w:r>
      </w:ins>
      <w:ins w:id="1044" w:author="Gayathri D Sanjeev" w:date="2019-06-07T09:19:00Z">
        <w:r w:rsidR="0953F152" w:rsidRPr="00A7BD2C">
          <w:t>’</w:t>
        </w:r>
      </w:ins>
      <w:ins w:id="1045" w:author="David F Madsen" w:date="2019-06-06T17:28:00Z">
        <w:del w:id="1046" w:author="Gayathri D Sanjeev" w:date="2019-06-07T09:19:00Z">
          <w:r w:rsidDel="0953F152">
            <w:delText>”</w:delText>
          </w:r>
        </w:del>
        <w:r w:rsidRPr="00A7BD2C">
          <w:t xml:space="preserve"> </w:t>
        </w:r>
      </w:ins>
      <w:ins w:id="1047" w:author="David F Madsen" w:date="2019-06-06T17:29:00Z">
        <w:r>
          <w:t>compiled in this data, but for the purpose of this analysis, only the repor</w:t>
        </w:r>
      </w:ins>
      <w:ins w:id="1048" w:author="David F Madsen" w:date="2019-06-06T17:30:00Z">
        <w:r>
          <w:t>t type which featured aggregate daily reports was consumed.</w:t>
        </w:r>
        <w:r w:rsidR="00DA3F99">
          <w:t xml:space="preserve"> Columns for which this report type provided no data were dropped leaving only daily measurements of temperature and precipitation as relevant data. Location data was like</w:t>
        </w:r>
      </w:ins>
      <w:ins w:id="1049" w:author="David F Madsen" w:date="2019-06-06T17:31:00Z">
        <w:r w:rsidR="00DA3F99">
          <w:t>wise dropped as all measurements came from the same Midway Airport weather station making the data irrelevant in analysis.</w:t>
        </w:r>
      </w:ins>
    </w:p>
    <w:p w14:paraId="42B8D053" w14:textId="68B270ED" w:rsidR="0953F152" w:rsidRDefault="0953F152"/>
    <w:p w14:paraId="175F27D5" w14:textId="39616094" w:rsidR="00DA3F99" w:rsidRDefault="00DA3F99" w:rsidP="0953F152">
      <w:pPr>
        <w:rPr>
          <w:ins w:id="1050" w:author="Gayathri D Sanjeev" w:date="2019-06-07T09:19:00Z"/>
        </w:rPr>
      </w:pPr>
      <w:ins w:id="1051" w:author="David F Madsen" w:date="2019-06-06T17:31:00Z">
        <w:r>
          <w:t>For each dataset, the date colu</w:t>
        </w:r>
      </w:ins>
      <w:ins w:id="1052" w:author="David F Madsen" w:date="2019-06-06T17:32:00Z">
        <w:r>
          <w:t>mn for the event or measurement taken was converted to a pandas datetime object and was then normalized so all dates were in the form of Year-Month-Day 12:00 AM.</w:t>
        </w:r>
      </w:ins>
      <w:ins w:id="1053" w:author="David F Madsen" w:date="2019-06-06T17:33:00Z">
        <w:r>
          <w:t xml:space="preserve"> This date was then used as the join key to merge the two datasets. As the crime data </w:t>
        </w:r>
        <w:r>
          <w:lastRenderedPageBreak/>
          <w:t>spanned a greater range than the weather, an inner type join was used to limit the analysis to date ranges where both crime and weather data were available.</w:t>
        </w:r>
      </w:ins>
    </w:p>
    <w:p w14:paraId="1D27C733" w14:textId="7C1967A8" w:rsidR="0953F152" w:rsidRDefault="0953F152"/>
    <w:p w14:paraId="374DE43F" w14:textId="0377970A" w:rsidR="002E4356" w:rsidRDefault="002E4356" w:rsidP="002E4356">
      <w:pPr>
        <w:rPr>
          <w:ins w:id="1054" w:author="Gayathri D Sanjeev" w:date="2019-06-07T09:43:00Z"/>
          <w:shd w:val="clear" w:color="auto" w:fill="FFFFFF"/>
        </w:rPr>
      </w:pPr>
      <w:ins w:id="1055" w:author="Gayathri D Sanjeev" w:date="2019-06-07T09:43:00Z">
        <w:r>
          <w:rPr>
            <w:shd w:val="clear" w:color="auto" w:fill="FFFFFF"/>
          </w:rPr>
          <w:t>Now that the data is clean and is in the required format, we can do some exploratory data analysis on the dataset to see what the data can tell you. Let's plot some graphs to see how the crime rates in Chicago differ over the years (20</w:t>
        </w:r>
      </w:ins>
      <w:ins w:id="1056" w:author="Gayathri D Sanjeev" w:date="2019-06-07T09:44:00Z">
        <w:r>
          <w:rPr>
            <w:shd w:val="clear" w:color="auto" w:fill="FFFFFF"/>
          </w:rPr>
          <w:t>01</w:t>
        </w:r>
      </w:ins>
      <w:ins w:id="1057" w:author="Gayathri D Sanjeev" w:date="2019-06-07T09:43:00Z">
        <w:r>
          <w:rPr>
            <w:shd w:val="clear" w:color="auto" w:fill="FFFFFF"/>
          </w:rPr>
          <w:t>-201</w:t>
        </w:r>
      </w:ins>
      <w:ins w:id="1058" w:author="Gayathri D Sanjeev" w:date="2019-06-07T09:44:00Z">
        <w:r>
          <w:rPr>
            <w:shd w:val="clear" w:color="auto" w:fill="FFFFFF"/>
          </w:rPr>
          <w:t>9</w:t>
        </w:r>
      </w:ins>
      <w:ins w:id="1059" w:author="Gayathri D Sanjeev" w:date="2019-06-07T09:43:00Z">
        <w:r>
          <w:rPr>
            <w:shd w:val="clear" w:color="auto" w:fill="FFFFFF"/>
          </w:rPr>
          <w:t>) and over the months and days in a month.</w:t>
        </w:r>
      </w:ins>
    </w:p>
    <w:p w14:paraId="67C2CD61" w14:textId="77777777" w:rsidR="002E4356" w:rsidRDefault="002E4356" w:rsidP="007774F3">
      <w:pPr>
        <w:rPr>
          <w:ins w:id="1060" w:author="David F Madsen" w:date="2019-06-06T17:34:00Z"/>
        </w:rPr>
      </w:pPr>
    </w:p>
    <w:p w14:paraId="3C76ECF8" w14:textId="6CCA88B2" w:rsidR="00DA3F99" w:rsidRPr="002459FA" w:rsidRDefault="00DA3F99" w:rsidP="0953F152">
      <w:pPr>
        <w:pStyle w:val="Heading1"/>
        <w:pageBreakBefore/>
        <w:spacing w:before="100" w:after="100"/>
        <w:rPr>
          <w:ins w:id="1061" w:author="Gayathri D Sanjeev" w:date="2019-06-07T09:19:00Z"/>
          <w:rPrChange w:id="1062" w:author="Gayathri D Sanjeev" w:date="2019-06-07T09:19:00Z">
            <w:rPr>
              <w:ins w:id="1063" w:author="Gayathri D Sanjeev" w:date="2019-06-07T09:19:00Z"/>
              <w:shd w:val="clear" w:color="auto" w:fill="FFFFFF"/>
            </w:rPr>
          </w:rPrChange>
        </w:rPr>
      </w:pPr>
      <w:ins w:id="1064" w:author="David F Madsen" w:date="2019-06-06T17:34:00Z">
        <w:r>
          <w:lastRenderedPageBreak/>
          <w:t>Analysis</w:t>
        </w:r>
      </w:ins>
    </w:p>
    <w:p w14:paraId="0375A292" w14:textId="1B82CC85" w:rsidR="0953F152" w:rsidRDefault="0953F152"/>
    <w:p w14:paraId="7D6804B6" w14:textId="77777777" w:rsidR="002459FA" w:rsidRPr="002459FA" w:rsidRDefault="002459FA" w:rsidP="007774F3">
      <w:pPr>
        <w:rPr>
          <w:rPrChange w:id="1065" w:author="David F Madsen" w:date="2019-06-06T17:22:00Z">
            <w:rPr>
              <w:shd w:val="clear" w:color="auto" w:fill="FFFFFF"/>
            </w:rPr>
          </w:rPrChange>
        </w:rPr>
      </w:pPr>
    </w:p>
    <w:p w14:paraId="1471B542" w14:textId="10C95B99" w:rsidR="006B5DDF" w:rsidRDefault="00F90DBE" w:rsidP="007774F3">
      <w:pPr>
        <w:rPr>
          <w:shd w:val="clear" w:color="auto" w:fill="FFFFFF"/>
        </w:rPr>
      </w:pPr>
      <w:r>
        <w:rPr>
          <w:noProof/>
          <w:shd w:val="clear" w:color="auto" w:fill="FFFFFF"/>
        </w:rPr>
        <w:drawing>
          <wp:inline distT="0" distB="0" distL="0" distR="0" wp14:anchorId="2A0C359C" wp14:editId="5FA324D8">
            <wp:extent cx="5288280" cy="32956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8280" cy="3295650"/>
                    </a:xfrm>
                    <a:prstGeom prst="rect">
                      <a:avLst/>
                    </a:prstGeom>
                    <a:noFill/>
                    <a:ln>
                      <a:noFill/>
                    </a:ln>
                  </pic:spPr>
                </pic:pic>
              </a:graphicData>
            </a:graphic>
          </wp:inline>
        </w:drawing>
      </w:r>
    </w:p>
    <w:p w14:paraId="0E35CEE0" w14:textId="76D0226E" w:rsidR="0953F152" w:rsidRDefault="0953F152">
      <w:pPr>
        <w:rPr>
          <w:ins w:id="1066" w:author="Gayathri D Sanjeev" w:date="2019-06-07T09:19:00Z"/>
        </w:rPr>
      </w:pPr>
    </w:p>
    <w:p w14:paraId="4811EF40" w14:textId="0EEBA408" w:rsidR="006B5DDF" w:rsidRDefault="006B5DDF" w:rsidP="007774F3">
      <w:pPr>
        <w:rPr>
          <w:ins w:id="1067" w:author="Gayathri D Sanjeev" w:date="2019-06-07T09:19:00Z"/>
          <w:shd w:val="clear" w:color="auto" w:fill="FFFFFF"/>
        </w:rPr>
      </w:pPr>
      <w:r>
        <w:rPr>
          <w:shd w:val="clear" w:color="auto" w:fill="FFFFFF"/>
        </w:rPr>
        <w:t xml:space="preserve">The above </w:t>
      </w:r>
      <w:del w:id="1068" w:author="David F Madsen" w:date="2019-06-06T17:36:00Z">
        <w:r w:rsidDel="00DA3F99">
          <w:rPr>
            <w:shd w:val="clear" w:color="auto" w:fill="FFFFFF"/>
          </w:rPr>
          <w:delText xml:space="preserve">graph </w:delText>
        </w:r>
      </w:del>
      <w:ins w:id="1069" w:author="David F Madsen" w:date="2019-06-06T17:36:00Z">
        <w:r w:rsidR="00DA3F99">
          <w:rPr>
            <w:shd w:val="clear" w:color="auto" w:fill="FFFFFF"/>
          </w:rPr>
          <w:t xml:space="preserve">chart </w:t>
        </w:r>
      </w:ins>
      <w:r>
        <w:rPr>
          <w:shd w:val="clear" w:color="auto" w:fill="FFFFFF"/>
        </w:rPr>
        <w:t xml:space="preserve">shows that crime rates have been going down over the years as opposed to the contrary belief that crime rates are </w:t>
      </w:r>
      <w:del w:id="1070" w:author="David F Madsen" w:date="2019-06-06T17:36:00Z">
        <w:r w:rsidDel="00DA3F99">
          <w:rPr>
            <w:shd w:val="clear" w:color="auto" w:fill="FFFFFF"/>
          </w:rPr>
          <w:delText>getting higher</w:delText>
        </w:r>
      </w:del>
      <w:ins w:id="1071" w:author="David F Madsen" w:date="2019-06-06T17:36:00Z">
        <w:r w:rsidR="00DA3F99">
          <w:rPr>
            <w:shd w:val="clear" w:color="auto" w:fill="FFFFFF"/>
          </w:rPr>
          <w:t>rising</w:t>
        </w:r>
      </w:ins>
      <w:r>
        <w:rPr>
          <w:shd w:val="clear" w:color="auto" w:fill="FFFFFF"/>
        </w:rPr>
        <w:t xml:space="preserve">. </w:t>
      </w:r>
      <w:del w:id="1072" w:author="David F Madsen" w:date="2019-06-06T17:36:00Z">
        <w:r w:rsidDel="00DA3F99">
          <w:rPr>
            <w:shd w:val="clear" w:color="auto" w:fill="FFFFFF"/>
          </w:rPr>
          <w:delText xml:space="preserve">People feel the other way only because </w:delText>
        </w:r>
      </w:del>
      <w:ins w:id="1073" w:author="David F Madsen" w:date="2019-06-06T17:37:00Z">
        <w:r w:rsidR="00DA3F99">
          <w:rPr>
            <w:shd w:val="clear" w:color="auto" w:fill="FFFFFF"/>
          </w:rPr>
          <w:t>Growth of t</w:t>
        </w:r>
      </w:ins>
      <w:del w:id="1074" w:author="David F Madsen" w:date="2019-06-06T17:36:00Z">
        <w:r w:rsidDel="00DA3F99">
          <w:rPr>
            <w:shd w:val="clear" w:color="auto" w:fill="FFFFFF"/>
          </w:rPr>
          <w:delText>t</w:delText>
        </w:r>
      </w:del>
      <w:r>
        <w:rPr>
          <w:shd w:val="clear" w:color="auto" w:fill="FFFFFF"/>
        </w:rPr>
        <w:t>echnology and media</w:t>
      </w:r>
      <w:ins w:id="1075" w:author="David F Madsen" w:date="2019-06-06T17:37:00Z">
        <w:r w:rsidR="00DA3F99">
          <w:rPr>
            <w:shd w:val="clear" w:color="auto" w:fill="FFFFFF"/>
          </w:rPr>
          <w:t>, making news of these events more readily available and to a broader audience</w:t>
        </w:r>
      </w:ins>
      <w:r>
        <w:rPr>
          <w:shd w:val="clear" w:color="auto" w:fill="FFFFFF"/>
        </w:rPr>
        <w:t xml:space="preserve"> </w:t>
      </w:r>
      <w:ins w:id="1076" w:author="David F Madsen" w:date="2019-06-06T17:36:00Z">
        <w:r w:rsidR="00DA3F99">
          <w:rPr>
            <w:shd w:val="clear" w:color="auto" w:fill="FFFFFF"/>
          </w:rPr>
          <w:t xml:space="preserve">may </w:t>
        </w:r>
      </w:ins>
      <w:ins w:id="1077" w:author="David F Madsen" w:date="2019-06-06T17:37:00Z">
        <w:r w:rsidR="00DA3F99">
          <w:rPr>
            <w:shd w:val="clear" w:color="auto" w:fill="FFFFFF"/>
          </w:rPr>
          <w:t>have helped fuel this misconc</w:t>
        </w:r>
      </w:ins>
      <w:ins w:id="1078" w:author="David F Madsen" w:date="2019-06-06T17:38:00Z">
        <w:r w:rsidR="00DA3F99">
          <w:rPr>
            <w:shd w:val="clear" w:color="auto" w:fill="FFFFFF"/>
          </w:rPr>
          <w:t xml:space="preserve">eption, </w:t>
        </w:r>
      </w:ins>
      <w:del w:id="1079" w:author="David F Madsen" w:date="2019-06-06T17:37:00Z">
        <w:r w:rsidDel="00DA3F99">
          <w:rPr>
            <w:shd w:val="clear" w:color="auto" w:fill="FFFFFF"/>
          </w:rPr>
          <w:delText>have grown a lot over the years where people hear more about crimes through media outlets very easily and quickly than they ever did.</w:delText>
        </w:r>
      </w:del>
      <w:del w:id="1080" w:author="David F Madsen" w:date="2019-06-06T17:38:00Z">
        <w:r w:rsidDel="00DA3F99">
          <w:rPr>
            <w:shd w:val="clear" w:color="auto" w:fill="FFFFFF"/>
          </w:rPr>
          <w:delText xml:space="preserve"> </w:delText>
        </w:r>
      </w:del>
      <w:ins w:id="1081" w:author="David F Madsen" w:date="2019-06-06T17:38:00Z">
        <w:r w:rsidR="00DA3F99">
          <w:rPr>
            <w:shd w:val="clear" w:color="auto" w:fill="FFFFFF"/>
          </w:rPr>
          <w:t>b</w:t>
        </w:r>
      </w:ins>
      <w:del w:id="1082" w:author="David F Madsen" w:date="2019-06-06T17:38:00Z">
        <w:r w:rsidDel="00DA3F99">
          <w:rPr>
            <w:shd w:val="clear" w:color="auto" w:fill="FFFFFF"/>
          </w:rPr>
          <w:delText>B</w:delText>
        </w:r>
      </w:del>
      <w:r>
        <w:rPr>
          <w:shd w:val="clear" w:color="auto" w:fill="FFFFFF"/>
        </w:rPr>
        <w:t>ut</w:t>
      </w:r>
      <w:ins w:id="1083" w:author="David F Madsen" w:date="2019-06-06T17:38:00Z">
        <w:r w:rsidR="00DA3F99">
          <w:rPr>
            <w:shd w:val="clear" w:color="auto" w:fill="FFFFFF"/>
          </w:rPr>
          <w:t xml:space="preserve"> </w:t>
        </w:r>
      </w:ins>
      <w:del w:id="1084" w:author="David F Madsen" w:date="2019-06-06T17:38:00Z">
        <w:r w:rsidDel="00DA3F99">
          <w:rPr>
            <w:shd w:val="clear" w:color="auto" w:fill="FFFFFF"/>
          </w:rPr>
          <w:delText xml:space="preserve">, </w:delText>
        </w:r>
      </w:del>
      <w:r>
        <w:rPr>
          <w:shd w:val="clear" w:color="auto" w:fill="FFFFFF"/>
        </w:rPr>
        <w:t>the truth lies in the data that can be seen above.</w:t>
      </w:r>
    </w:p>
    <w:p w14:paraId="730364B9" w14:textId="0C1EFF90" w:rsidR="0953F152" w:rsidRDefault="0953F152"/>
    <w:p w14:paraId="7DFF32C0" w14:textId="496BEF25" w:rsidR="006B5DDF" w:rsidRDefault="00DA3F99" w:rsidP="007774F3">
      <w:pPr>
        <w:rPr>
          <w:ins w:id="1085" w:author="Gayathri D Sanjeev" w:date="2019-06-07T09:19:00Z"/>
          <w:shd w:val="clear" w:color="auto" w:fill="FFFFFF"/>
        </w:rPr>
      </w:pPr>
      <w:ins w:id="1086" w:author="David F Madsen" w:date="2019-06-06T17:39:00Z">
        <w:r>
          <w:rPr>
            <w:shd w:val="clear" w:color="auto" w:fill="FFFFFF"/>
          </w:rPr>
          <w:t xml:space="preserve">Looking at the total number of crimes which have </w:t>
        </w:r>
      </w:ins>
      <w:ins w:id="1087" w:author="David F Madsen" w:date="2019-06-06T17:40:00Z">
        <w:r>
          <w:rPr>
            <w:shd w:val="clear" w:color="auto" w:fill="FFFFFF"/>
          </w:rPr>
          <w:t>occurred in any given month</w:t>
        </w:r>
      </w:ins>
      <w:ins w:id="1088" w:author="Gayathri D Sanjeev" w:date="2019-06-07T11:55:00Z">
        <w:r w:rsidR="003565F3">
          <w:rPr>
            <w:shd w:val="clear" w:color="auto" w:fill="FFFFFF"/>
          </w:rPr>
          <w:t xml:space="preserve"> </w:t>
        </w:r>
      </w:ins>
      <w:ins w:id="1089" w:author="Gayathri D Sanjeev" w:date="2019-06-07T09:48:00Z">
        <w:r w:rsidR="002E4356">
          <w:rPr>
            <w:shd w:val="clear" w:color="auto" w:fill="FFFFFF"/>
          </w:rPr>
          <w:t>(below bar graph)</w:t>
        </w:r>
      </w:ins>
      <w:ins w:id="1090" w:author="David F Madsen" w:date="2019-06-06T17:40:00Z">
        <w:del w:id="1091" w:author="Gayathri D Sanjeev" w:date="2019-06-07T09:45:00Z">
          <w:r w:rsidDel="002E4356">
            <w:rPr>
              <w:shd w:val="clear" w:color="auto" w:fill="FFFFFF"/>
            </w:rPr>
            <w:delText>s</w:delText>
          </w:r>
        </w:del>
        <w:r>
          <w:rPr>
            <w:shd w:val="clear" w:color="auto" w:fill="FFFFFF"/>
          </w:rPr>
          <w:t xml:space="preserve"> suggests a seasonality to crime rates. </w:t>
        </w:r>
      </w:ins>
      <w:del w:id="1092" w:author="David F Madsen" w:date="2019-06-06T17:40:00Z">
        <w:r w:rsidR="006B5DDF" w:rsidDel="00670CE2">
          <w:rPr>
            <w:shd w:val="clear" w:color="auto" w:fill="FFFFFF"/>
          </w:rPr>
          <w:delText>Another graph which shows the crime rates over months shows that c</w:delText>
        </w:r>
      </w:del>
      <w:ins w:id="1093" w:author="David F Madsen" w:date="2019-06-06T17:40:00Z">
        <w:r w:rsidR="00670CE2">
          <w:rPr>
            <w:shd w:val="clear" w:color="auto" w:fill="FFFFFF"/>
          </w:rPr>
          <w:t>C</w:t>
        </w:r>
      </w:ins>
      <w:r w:rsidR="006B5DDF">
        <w:rPr>
          <w:shd w:val="clear" w:color="auto" w:fill="FFFFFF"/>
        </w:rPr>
        <w:t xml:space="preserve">rime rates peak towards the middle of the year during June and July and fade towards the latter part of the year just like it was at the beginning months of a year. Another interesting point to note here is that the month of February is the month with the least number of crimes. </w:t>
      </w:r>
      <w:del w:id="1094" w:author="David F Madsen" w:date="2019-06-06T17:40:00Z">
        <w:r w:rsidR="006B5DDF" w:rsidDel="00670CE2">
          <w:rPr>
            <w:shd w:val="clear" w:color="auto" w:fill="FFFFFF"/>
          </w:rPr>
          <w:delText>Wonder what's going on there?</w:delText>
        </w:r>
      </w:del>
    </w:p>
    <w:p w14:paraId="56FA4A36" w14:textId="5E9B4F1B" w:rsidR="0953F152" w:rsidRDefault="0953F152"/>
    <w:p w14:paraId="184558CD" w14:textId="520AFB30" w:rsidR="006B5DDF" w:rsidRDefault="00F90DBE" w:rsidP="007774F3">
      <w:pPr>
        <w:rPr>
          <w:ins w:id="1095" w:author="Gayathri D Sanjeev" w:date="2019-06-07T09:47:00Z"/>
          <w:shd w:val="clear" w:color="auto" w:fill="FFFFFF"/>
        </w:rPr>
      </w:pPr>
      <w:r>
        <w:rPr>
          <w:noProof/>
          <w:shd w:val="clear" w:color="auto" w:fill="FFFFFF"/>
        </w:rPr>
        <w:lastRenderedPageBreak/>
        <w:drawing>
          <wp:inline distT="0" distB="0" distL="0" distR="0" wp14:anchorId="02E38CBD" wp14:editId="3289A996">
            <wp:extent cx="35433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3300" cy="3200400"/>
                    </a:xfrm>
                    <a:prstGeom prst="rect">
                      <a:avLst/>
                    </a:prstGeom>
                    <a:noFill/>
                    <a:ln>
                      <a:noFill/>
                    </a:ln>
                  </pic:spPr>
                </pic:pic>
              </a:graphicData>
            </a:graphic>
          </wp:inline>
        </w:drawing>
      </w:r>
    </w:p>
    <w:p w14:paraId="372FA29C" w14:textId="78BA13B8" w:rsidR="48CA58C1" w:rsidRDefault="48CA58C1">
      <w:pPr>
        <w:rPr>
          <w:ins w:id="1096" w:author="Gayathri D Sanjeev" w:date="2019-06-07T09:19:00Z"/>
        </w:rPr>
      </w:pPr>
    </w:p>
    <w:p w14:paraId="39A13CEB" w14:textId="550640D2" w:rsidR="002E4356" w:rsidRDefault="002E4356" w:rsidP="002E4356">
      <w:pPr>
        <w:rPr>
          <w:ins w:id="1097" w:author="Gayathri D Sanjeev" w:date="2019-06-07T09:47:00Z"/>
          <w:shd w:val="clear" w:color="auto" w:fill="FFFFFF"/>
        </w:rPr>
      </w:pPr>
      <w:ins w:id="1098" w:author="Gayathri D Sanjeev" w:date="2019-06-07T09:47:00Z">
        <w:r w:rsidRPr="00672BD8">
          <w:rPr>
            <w:shd w:val="clear" w:color="auto" w:fill="FFFFFF"/>
          </w:rPr>
          <w:t xml:space="preserve">Indeed, looking at the average number of crimes per month by each of the top </w:t>
        </w:r>
      </w:ins>
      <w:ins w:id="1099" w:author="Gayathri D Sanjeev" w:date="2019-06-07T09:19:00Z">
        <w:r w:rsidR="0953F152" w:rsidRPr="00672BD8">
          <w:rPr>
            <w:shd w:val="clear" w:color="auto" w:fill="FFFFFF"/>
          </w:rPr>
          <w:t>‘</w:t>
        </w:r>
      </w:ins>
      <w:ins w:id="1100" w:author="Gayathri D Sanjeev" w:date="2019-06-07T09:47:00Z">
        <w:r w:rsidRPr="00672BD8">
          <w:rPr>
            <w:shd w:val="clear" w:color="auto" w:fill="FFFFFF"/>
          </w:rPr>
          <w:t>primary types</w:t>
        </w:r>
      </w:ins>
      <w:ins w:id="1101" w:author="Gayathri D Sanjeev" w:date="2019-06-07T09:19:00Z">
        <w:r w:rsidR="0953F152" w:rsidRPr="00672BD8">
          <w:rPr>
            <w:shd w:val="clear" w:color="auto" w:fill="FFFFFF"/>
          </w:rPr>
          <w:t>’</w:t>
        </w:r>
      </w:ins>
      <w:ins w:id="1102" w:author="Gayathri D Sanjeev" w:date="2019-06-07T09:47:00Z">
        <w:r w:rsidRPr="00672BD8">
          <w:rPr>
            <w:shd w:val="clear" w:color="auto" w:fill="FFFFFF"/>
          </w:rPr>
          <w:t xml:space="preserve"> </w:t>
        </w:r>
        <w:r>
          <w:rPr>
            <w:shd w:val="clear" w:color="auto" w:fill="FFFFFF"/>
          </w:rPr>
          <w:t xml:space="preserve">using the graphs below </w:t>
        </w:r>
        <w:r w:rsidRPr="00672BD8">
          <w:rPr>
            <w:shd w:val="clear" w:color="auto" w:fill="FFFFFF"/>
          </w:rPr>
          <w:t>illustrates this same seasonality. Although the overall peaks differ from type to type, the lowest tends to remain in February.</w:t>
        </w:r>
      </w:ins>
    </w:p>
    <w:p w14:paraId="0A5352EE" w14:textId="77777777" w:rsidR="002E4356" w:rsidRDefault="002E4356" w:rsidP="007774F3">
      <w:pPr>
        <w:rPr>
          <w:shd w:val="clear" w:color="auto" w:fill="FFFFFF"/>
        </w:rPr>
      </w:pPr>
    </w:p>
    <w:p w14:paraId="408B72D9" w14:textId="7E61C08A" w:rsidR="00670CE2" w:rsidRPr="002E4356" w:rsidDel="002E4356" w:rsidRDefault="00670CE2" w:rsidP="007774F3">
      <w:pPr>
        <w:rPr>
          <w:ins w:id="1103" w:author="David F Madsen" w:date="2019-06-06T17:43:00Z"/>
          <w:del w:id="1104" w:author="Gayathri D Sanjeev" w:date="2019-06-07T09:47:00Z"/>
          <w:shd w:val="clear" w:color="auto" w:fill="FFFFFF"/>
        </w:rPr>
      </w:pPr>
      <w:ins w:id="1105" w:author="David F Madsen" w:date="2019-06-06T17:42:00Z">
        <w:del w:id="1106" w:author="Gayathri D Sanjeev" w:date="2019-06-07T09:47:00Z">
          <w:r w:rsidRPr="002E4356" w:rsidDel="002E4356">
            <w:rPr>
              <w:shd w:val="clear" w:color="auto" w:fill="FFFFFF"/>
            </w:rPr>
            <w:lastRenderedPageBreak/>
            <w:delText>Indeed, looking at the average number of crime</w:delText>
          </w:r>
        </w:del>
      </w:ins>
      <w:ins w:id="1107" w:author="David F Madsen" w:date="2019-06-06T17:43:00Z">
        <w:del w:id="1108" w:author="Gayathri D Sanjeev" w:date="2019-06-07T09:47:00Z">
          <w:r w:rsidRPr="002E4356" w:rsidDel="002E4356">
            <w:rPr>
              <w:shd w:val="clear" w:color="auto" w:fill="FFFFFF"/>
            </w:rPr>
            <w:delText xml:space="preserve">s per month by each of the top “primary types” illustrates this same seasonality. Although the overall peaks differ from type to type, the </w:delText>
          </w:r>
        </w:del>
      </w:ins>
      <w:ins w:id="1109" w:author="David F Madsen" w:date="2019-06-06T17:44:00Z">
        <w:del w:id="1110" w:author="Gayathri D Sanjeev" w:date="2019-06-07T09:47:00Z">
          <w:r w:rsidRPr="002E4356" w:rsidDel="002E4356">
            <w:rPr>
              <w:shd w:val="clear" w:color="auto" w:fill="FFFFFF"/>
            </w:rPr>
            <w:delText>nadir tends to remain in February.</w:delText>
          </w:r>
        </w:del>
      </w:ins>
    </w:p>
    <w:p w14:paraId="79EA0501" w14:textId="07245DEE" w:rsidR="00670CE2" w:rsidRDefault="00670CE2" w:rsidP="007774F3">
      <w:pPr>
        <w:rPr>
          <w:ins w:id="1111" w:author="Gayathri D Sanjeev" w:date="2019-06-07T09:47:00Z"/>
          <w:shd w:val="clear" w:color="auto" w:fill="FFFFFF"/>
        </w:rPr>
      </w:pPr>
      <w:ins w:id="1112" w:author="David F Madsen" w:date="2019-06-06T17:43:00Z">
        <w:r>
          <w:rPr>
            <w:noProof/>
            <w:shd w:val="clear" w:color="auto" w:fill="FFFFFF"/>
          </w:rPr>
          <w:drawing>
            <wp:inline distT="0" distB="0" distL="0" distR="0" wp14:anchorId="28AF9248" wp14:editId="25A54A2A">
              <wp:extent cx="3580130" cy="8229600"/>
              <wp:effectExtent l="0" t="0" r="1270" b="0"/>
              <wp:docPr id="1" name="Picture 1" descr="/var/folders/px/4vmd273j5zn16bk8vzdn_yt80000gn/T/com.microsoft.Word/Content.MSO/3A680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x/4vmd273j5zn16bk8vzdn_yt80000gn/T/com.microsoft.Word/Content.MSO/3A680B0.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0130" cy="8229600"/>
                      </a:xfrm>
                      <a:prstGeom prst="rect">
                        <a:avLst/>
                      </a:prstGeom>
                      <a:noFill/>
                      <a:ln>
                        <a:noFill/>
                      </a:ln>
                    </pic:spPr>
                  </pic:pic>
                </a:graphicData>
              </a:graphic>
            </wp:inline>
          </w:drawing>
        </w:r>
      </w:ins>
    </w:p>
    <w:p w14:paraId="6C0A4030" w14:textId="77777777" w:rsidR="002E4356" w:rsidDel="48CA58C1" w:rsidRDefault="002E4356" w:rsidP="007774F3">
      <w:pPr>
        <w:rPr>
          <w:ins w:id="1113" w:author="Gayathri D Sanjeev" w:date="2019-06-07T09:47:00Z"/>
          <w:del w:id="1114" w:author="Gayathri D Sanjeev" w:date="2019-06-07T09:19:00Z"/>
          <w:shd w:val="clear" w:color="auto" w:fill="FFFFFF"/>
        </w:rPr>
      </w:pPr>
    </w:p>
    <w:p w14:paraId="3E011FF7" w14:textId="77777777" w:rsidR="48CA58C1" w:rsidRDefault="48CA58C1">
      <w:pPr>
        <w:rPr>
          <w:ins w:id="1115" w:author="Gayathri D Sanjeev" w:date="2019-06-07T09:19:00Z"/>
        </w:rPr>
      </w:pPr>
    </w:p>
    <w:p w14:paraId="1934273D" w14:textId="57FAF80D" w:rsidR="002E4356" w:rsidDel="002E4356" w:rsidRDefault="002E4356" w:rsidP="007774F3">
      <w:pPr>
        <w:rPr>
          <w:ins w:id="1116" w:author="David F Madsen" w:date="2019-06-06T17:40:00Z"/>
          <w:del w:id="1117" w:author="Gayathri D Sanjeev" w:date="2019-06-07T09:47:00Z"/>
          <w:shd w:val="clear" w:color="auto" w:fill="FFFFFF"/>
        </w:rPr>
      </w:pPr>
    </w:p>
    <w:p w14:paraId="68AAE7B0" w14:textId="4E659106" w:rsidR="006B5DDF" w:rsidRDefault="006B5DDF" w:rsidP="007774F3">
      <w:pPr>
        <w:rPr>
          <w:ins w:id="1118" w:author="Gayathri D Sanjeev" w:date="2019-06-07T09:19:00Z"/>
          <w:shd w:val="clear" w:color="auto" w:fill="FFFFFF"/>
        </w:rPr>
      </w:pPr>
      <w:r>
        <w:rPr>
          <w:shd w:val="clear" w:color="auto" w:fill="FFFFFF"/>
        </w:rPr>
        <w:t xml:space="preserve">The below </w:t>
      </w:r>
      <w:del w:id="1119" w:author="David F Madsen" w:date="2019-06-06T17:44:00Z">
        <w:r w:rsidDel="00670CE2">
          <w:rPr>
            <w:shd w:val="clear" w:color="auto" w:fill="FFFFFF"/>
          </w:rPr>
          <w:delText xml:space="preserve">graph </w:delText>
        </w:r>
      </w:del>
      <w:ins w:id="1120" w:author="David F Madsen" w:date="2019-06-06T17:44:00Z">
        <w:r w:rsidR="00670CE2">
          <w:rPr>
            <w:shd w:val="clear" w:color="auto" w:fill="FFFFFF"/>
          </w:rPr>
          <w:t xml:space="preserve">chart </w:t>
        </w:r>
      </w:ins>
      <w:r>
        <w:rPr>
          <w:shd w:val="clear" w:color="auto" w:fill="FFFFFF"/>
        </w:rPr>
        <w:t>shows the crime rate per day. It shows that the numbers are almost the same at every day of a month except for the first and last day of the month. The first day of the month has a dramatic surge in the number of crimes. It would be interesting to analyze what type of crime is being committed on the first day. It's most probably thefts but it would be interesting to see what kind of trend other type of crimes follow. Also, the last day of the month is the day when there are least number of crimes</w:t>
      </w:r>
      <w:ins w:id="1121" w:author="David F Madsen" w:date="2019-06-06T17:46:00Z">
        <w:r w:rsidR="00670CE2">
          <w:rPr>
            <w:shd w:val="clear" w:color="auto" w:fill="FFFFFF"/>
          </w:rPr>
          <w:t xml:space="preserve"> however one should note a slight uptick in crimes on the 28</w:t>
        </w:r>
        <w:r w:rsidR="00670CE2" w:rsidRPr="00670CE2">
          <w:rPr>
            <w:shd w:val="clear" w:color="auto" w:fill="FFFFFF"/>
            <w:vertAlign w:val="superscript"/>
            <w:rPrChange w:id="1122" w:author="David F Madsen" w:date="2019-06-06T17:46:00Z">
              <w:rPr>
                <w:shd w:val="clear" w:color="auto" w:fill="FFFFFF"/>
              </w:rPr>
            </w:rPrChange>
          </w:rPr>
          <w:t>th</w:t>
        </w:r>
        <w:r w:rsidR="00670CE2">
          <w:rPr>
            <w:shd w:val="clear" w:color="auto" w:fill="FFFFFF"/>
          </w:rPr>
          <w:t xml:space="preserve"> day of the month. The drop in the crime rate observed on the 29</w:t>
        </w:r>
        <w:r w:rsidR="00670CE2" w:rsidRPr="00670CE2">
          <w:rPr>
            <w:shd w:val="clear" w:color="auto" w:fill="FFFFFF"/>
            <w:vertAlign w:val="superscript"/>
            <w:rPrChange w:id="1123" w:author="David F Madsen" w:date="2019-06-06T17:46:00Z">
              <w:rPr>
                <w:shd w:val="clear" w:color="auto" w:fill="FFFFFF"/>
              </w:rPr>
            </w:rPrChange>
          </w:rPr>
          <w:t>th</w:t>
        </w:r>
      </w:ins>
      <w:ins w:id="1124" w:author="David F Madsen" w:date="2019-06-06T17:47:00Z">
        <w:r w:rsidR="00670CE2">
          <w:rPr>
            <w:shd w:val="clear" w:color="auto" w:fill="FFFFFF"/>
          </w:rPr>
          <w:t xml:space="preserve"> and further drop on the 30</w:t>
        </w:r>
        <w:r w:rsidR="00670CE2" w:rsidRPr="00670CE2">
          <w:rPr>
            <w:shd w:val="clear" w:color="auto" w:fill="FFFFFF"/>
            <w:vertAlign w:val="superscript"/>
            <w:rPrChange w:id="1125" w:author="David F Madsen" w:date="2019-06-06T17:47:00Z">
              <w:rPr>
                <w:shd w:val="clear" w:color="auto" w:fill="FFFFFF"/>
              </w:rPr>
            </w:rPrChange>
          </w:rPr>
          <w:t>th</w:t>
        </w:r>
        <w:r w:rsidR="00670CE2">
          <w:rPr>
            <w:shd w:val="clear" w:color="auto" w:fill="FFFFFF"/>
          </w:rPr>
          <w:t xml:space="preserve"> is likely due to the 29</w:t>
        </w:r>
        <w:r w:rsidR="00670CE2" w:rsidRPr="00670CE2">
          <w:rPr>
            <w:shd w:val="clear" w:color="auto" w:fill="FFFFFF"/>
            <w:vertAlign w:val="superscript"/>
            <w:rPrChange w:id="1126" w:author="David F Madsen" w:date="2019-06-06T17:47:00Z">
              <w:rPr>
                <w:shd w:val="clear" w:color="auto" w:fill="FFFFFF"/>
              </w:rPr>
            </w:rPrChange>
          </w:rPr>
          <w:t>th</w:t>
        </w:r>
        <w:r w:rsidR="00670CE2">
          <w:rPr>
            <w:shd w:val="clear" w:color="auto" w:fill="FFFFFF"/>
          </w:rPr>
          <w:t xml:space="preserve"> of February occurring only once every four years and thus having less representation in the dataset overall, and the 30</w:t>
        </w:r>
        <w:r w:rsidR="00670CE2" w:rsidRPr="00670CE2">
          <w:rPr>
            <w:shd w:val="clear" w:color="auto" w:fill="FFFFFF"/>
            <w:vertAlign w:val="superscript"/>
            <w:rPrChange w:id="1127" w:author="David F Madsen" w:date="2019-06-06T17:47:00Z">
              <w:rPr>
                <w:shd w:val="clear" w:color="auto" w:fill="FFFFFF"/>
              </w:rPr>
            </w:rPrChange>
          </w:rPr>
          <w:t>th</w:t>
        </w:r>
        <w:r w:rsidR="00670CE2">
          <w:rPr>
            <w:shd w:val="clear" w:color="auto" w:fill="FFFFFF"/>
          </w:rPr>
          <w:t xml:space="preserve"> never having representation in February. Likewise, much of the dramatic drop in total crimes on the 31</w:t>
        </w:r>
        <w:r w:rsidR="00670CE2" w:rsidRPr="00670CE2">
          <w:rPr>
            <w:shd w:val="clear" w:color="auto" w:fill="FFFFFF"/>
            <w:vertAlign w:val="superscript"/>
            <w:rPrChange w:id="1128" w:author="David F Madsen" w:date="2019-06-06T17:47:00Z">
              <w:rPr>
                <w:shd w:val="clear" w:color="auto" w:fill="FFFFFF"/>
              </w:rPr>
            </w:rPrChange>
          </w:rPr>
          <w:t>st</w:t>
        </w:r>
        <w:r w:rsidR="00670CE2">
          <w:rPr>
            <w:shd w:val="clear" w:color="auto" w:fill="FFFFFF"/>
          </w:rPr>
          <w:t xml:space="preserve"> of the month can be explained by the </w:t>
        </w:r>
      </w:ins>
      <w:ins w:id="1129" w:author="David F Madsen" w:date="2019-06-06T17:48:00Z">
        <w:r w:rsidR="00670CE2">
          <w:rPr>
            <w:shd w:val="clear" w:color="auto" w:fill="FFFFFF"/>
          </w:rPr>
          <w:t>simple fact that only seven months have 31 days.</w:t>
        </w:r>
      </w:ins>
      <w:del w:id="1130" w:author="David F Madsen" w:date="2019-06-06T17:46:00Z">
        <w:r w:rsidDel="00670CE2">
          <w:rPr>
            <w:shd w:val="clear" w:color="auto" w:fill="FFFFFF"/>
          </w:rPr>
          <w:delText>.</w:delText>
        </w:r>
      </w:del>
    </w:p>
    <w:p w14:paraId="34682F6B" w14:textId="6A6C1809" w:rsidR="48CA58C1" w:rsidRDefault="48CA58C1"/>
    <w:p w14:paraId="7A8A31FA" w14:textId="3C26EFD3" w:rsidR="006B5DDF" w:rsidRDefault="00F90DBE" w:rsidP="007774F3">
      <w:pPr>
        <w:rPr>
          <w:shd w:val="clear" w:color="auto" w:fill="FFFFFF"/>
        </w:rPr>
      </w:pPr>
      <w:r>
        <w:rPr>
          <w:noProof/>
          <w:shd w:val="clear" w:color="auto" w:fill="FFFFFF"/>
        </w:rPr>
        <w:drawing>
          <wp:inline distT="0" distB="0" distL="0" distR="0" wp14:anchorId="0D974DB5" wp14:editId="5AA662BE">
            <wp:extent cx="3634740" cy="317373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4740" cy="3173730"/>
                    </a:xfrm>
                    <a:prstGeom prst="rect">
                      <a:avLst/>
                    </a:prstGeom>
                    <a:noFill/>
                    <a:ln>
                      <a:noFill/>
                    </a:ln>
                  </pic:spPr>
                </pic:pic>
              </a:graphicData>
            </a:graphic>
          </wp:inline>
        </w:drawing>
      </w:r>
    </w:p>
    <w:p w14:paraId="6A61C5A4" w14:textId="25A2ECC6" w:rsidR="48CA58C1" w:rsidRDefault="48CA58C1">
      <w:pPr>
        <w:rPr>
          <w:ins w:id="1131" w:author="Gayathri D Sanjeev" w:date="2019-06-07T09:19:00Z"/>
        </w:rPr>
      </w:pPr>
    </w:p>
    <w:p w14:paraId="6ABA4D0E" w14:textId="546E08AF" w:rsidR="006B5DDF" w:rsidRDefault="006B5DDF" w:rsidP="007774F3">
      <w:pPr>
        <w:rPr>
          <w:ins w:id="1132" w:author="Gayathri D Sanjeev" w:date="2019-06-07T09:19:00Z"/>
          <w:shd w:val="clear" w:color="auto" w:fill="FFFFFF"/>
        </w:rPr>
      </w:pPr>
      <w:r>
        <w:rPr>
          <w:shd w:val="clear" w:color="auto" w:fill="FFFFFF"/>
        </w:rPr>
        <w:t xml:space="preserve">Another graph shows the crimes committed per hour. We can see from the below plot that </w:t>
      </w:r>
      <w:del w:id="1133" w:author="David F Madsen" w:date="2019-06-06T17:34:00Z">
        <w:r w:rsidDel="00DA3F99">
          <w:rPr>
            <w:shd w:val="clear" w:color="auto" w:fill="FFFFFF"/>
          </w:rPr>
          <w:delText>the most</w:delText>
        </w:r>
      </w:del>
      <w:ins w:id="1134" w:author="David F Madsen" w:date="2019-06-06T17:34:00Z">
        <w:r w:rsidR="00DA3F99">
          <w:rPr>
            <w:shd w:val="clear" w:color="auto" w:fill="FFFFFF"/>
          </w:rPr>
          <w:t>the greatest</w:t>
        </w:r>
      </w:ins>
      <w:r>
        <w:rPr>
          <w:shd w:val="clear" w:color="auto" w:fill="FFFFFF"/>
        </w:rPr>
        <w:t xml:space="preserve"> number of crimes are committed at noon and between noon and 10 pm whereas the least number of crimes are committed between 1 am to 7 am. Again, it would be interesting to see the variation between different types of crimes.</w:t>
      </w:r>
    </w:p>
    <w:p w14:paraId="0B83E101" w14:textId="6852D5BB" w:rsidR="48CA58C1" w:rsidRDefault="48CA58C1"/>
    <w:p w14:paraId="6D6D4C89" w14:textId="6F758338" w:rsidR="006B5DDF" w:rsidRDefault="00F90DBE" w:rsidP="007774F3">
      <w:pPr>
        <w:rPr>
          <w:shd w:val="clear" w:color="auto" w:fill="FFFFFF"/>
        </w:rPr>
      </w:pPr>
      <w:r w:rsidRPr="00F90DBE">
        <w:rPr>
          <w:noProof/>
          <w:shd w:val="clear" w:color="auto" w:fill="FFFFFF"/>
        </w:rPr>
        <w:lastRenderedPageBreak/>
        <w:drawing>
          <wp:inline distT="0" distB="0" distL="0" distR="0" wp14:anchorId="0A37E72B" wp14:editId="1DAC1EC9">
            <wp:extent cx="5339742" cy="5335571"/>
            <wp:effectExtent l="0" t="0" r="0" b="0"/>
            <wp:docPr id="5" name="Picture 4">
              <a:extLst xmlns:a="http://schemas.openxmlformats.org/drawingml/2006/main">
                <a:ext uri="{FF2B5EF4-FFF2-40B4-BE49-F238E27FC236}">
                  <a16:creationId xmlns:a16="http://schemas.microsoft.com/office/drawing/2014/main" id="{545D3BC3-C8EC-44EC-901A-F8668DC83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5D3BC3-C8EC-44EC-901A-F8668DC8344E}"/>
                        </a:ext>
                      </a:extLst>
                    </pic:cNvPr>
                    <pic:cNvPicPr>
                      <a:picLocks noChangeAspect="1"/>
                    </pic:cNvPicPr>
                  </pic:nvPicPr>
                  <pic:blipFill>
                    <a:blip r:embed="rId13"/>
                    <a:stretch>
                      <a:fillRect/>
                    </a:stretch>
                  </pic:blipFill>
                  <pic:spPr>
                    <a:xfrm>
                      <a:off x="0" y="0"/>
                      <a:ext cx="5339742" cy="5335571"/>
                    </a:xfrm>
                    <a:prstGeom prst="rect">
                      <a:avLst/>
                    </a:prstGeom>
                  </pic:spPr>
                </pic:pic>
              </a:graphicData>
            </a:graphic>
          </wp:inline>
        </w:drawing>
      </w:r>
    </w:p>
    <w:p w14:paraId="3EED315E" w14:textId="4DF051F3" w:rsidR="48CA58C1" w:rsidRDefault="48CA58C1">
      <w:pPr>
        <w:rPr>
          <w:ins w:id="1135" w:author="Gayathri D Sanjeev" w:date="2019-06-07T09:19:00Z"/>
        </w:rPr>
      </w:pPr>
    </w:p>
    <w:p w14:paraId="43D2425A" w14:textId="39171224" w:rsidR="006B5DDF" w:rsidRDefault="006B5DDF" w:rsidP="007774F3">
      <w:pPr>
        <w:rPr>
          <w:ins w:id="1136" w:author="Gayathri D Sanjeev" w:date="2019-06-07T09:19:00Z"/>
          <w:shd w:val="clear" w:color="auto" w:fill="FFFFFF"/>
        </w:rPr>
      </w:pPr>
      <w:r>
        <w:rPr>
          <w:shd w:val="clear" w:color="auto" w:fill="FFFFFF"/>
        </w:rPr>
        <w:t xml:space="preserve">Next, let's see what type of locations have </w:t>
      </w:r>
      <w:del w:id="1137" w:author="David F Madsen" w:date="2019-06-06T17:35:00Z">
        <w:r w:rsidDel="00DA3F99">
          <w:rPr>
            <w:shd w:val="clear" w:color="auto" w:fill="FFFFFF"/>
          </w:rPr>
          <w:delText>the most</w:delText>
        </w:r>
      </w:del>
      <w:ins w:id="1138" w:author="David F Madsen" w:date="2019-06-06T17:35:00Z">
        <w:r w:rsidR="00DA3F99">
          <w:rPr>
            <w:shd w:val="clear" w:color="auto" w:fill="FFFFFF"/>
          </w:rPr>
          <w:t>the greatest</w:t>
        </w:r>
      </w:ins>
      <w:r>
        <w:rPr>
          <w:shd w:val="clear" w:color="auto" w:fill="FFFFFF"/>
        </w:rPr>
        <w:t xml:space="preserve"> number of crimes.</w:t>
      </w:r>
    </w:p>
    <w:p w14:paraId="206C53C3" w14:textId="4DF051F3" w:rsidR="48CA58C1" w:rsidRDefault="48CA58C1"/>
    <w:p w14:paraId="5E695333" w14:textId="7E3AEF5A" w:rsidR="006B5DDF" w:rsidRDefault="00F90DBE" w:rsidP="007774F3">
      <w:pPr>
        <w:rPr>
          <w:shd w:val="clear" w:color="auto" w:fill="FFFFFF"/>
        </w:rPr>
      </w:pPr>
      <w:r>
        <w:rPr>
          <w:noProof/>
          <w:shd w:val="clear" w:color="auto" w:fill="FFFFFF"/>
        </w:rPr>
        <w:lastRenderedPageBreak/>
        <w:drawing>
          <wp:inline distT="0" distB="0" distL="0" distR="0" wp14:anchorId="3F0E79EE" wp14:editId="1C943ED3">
            <wp:extent cx="3238500"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90700"/>
                    </a:xfrm>
                    <a:prstGeom prst="rect">
                      <a:avLst/>
                    </a:prstGeom>
                    <a:noFill/>
                    <a:ln>
                      <a:noFill/>
                    </a:ln>
                  </pic:spPr>
                </pic:pic>
              </a:graphicData>
            </a:graphic>
          </wp:inline>
        </w:drawing>
      </w:r>
    </w:p>
    <w:p w14:paraId="658D6A78" w14:textId="750AB669" w:rsidR="075CBFE8" w:rsidRDefault="075CBFE8">
      <w:pPr>
        <w:rPr>
          <w:ins w:id="1139" w:author="Gayathri D Sanjeev" w:date="2019-06-07T09:18:00Z"/>
        </w:rPr>
      </w:pPr>
    </w:p>
    <w:p w14:paraId="41D4FB4B" w14:textId="2DC33954" w:rsidR="006B5DDF" w:rsidRDefault="006B5DDF" w:rsidP="075CBFE8">
      <w:pPr>
        <w:rPr>
          <w:ins w:id="1140" w:author="Gayathri D Sanjeev" w:date="2019-06-07T09:18:00Z"/>
        </w:rPr>
      </w:pPr>
      <w:r w:rsidRPr="006B5DDF">
        <w:t xml:space="preserve">The above result shows the top 10 location descriptions where </w:t>
      </w:r>
      <w:del w:id="1141" w:author="David F Madsen" w:date="2019-06-06T17:55:00Z">
        <w:r w:rsidRPr="006B5DDF" w:rsidDel="007774F3">
          <w:delText>the most</w:delText>
        </w:r>
      </w:del>
      <w:ins w:id="1142" w:author="David F Madsen" w:date="2019-06-06T17:55:00Z">
        <w:r w:rsidR="007774F3" w:rsidRPr="006B5DDF">
          <w:t>the greatest</w:t>
        </w:r>
      </w:ins>
      <w:r w:rsidRPr="006B5DDF">
        <w:t xml:space="preserve"> number of crimes were committed. It seems street crimes top the list followed by residential</w:t>
      </w:r>
      <w:ins w:id="1143" w:author="David F Madsen" w:date="2019-06-06T17:56:00Z">
        <w:r w:rsidR="007774F3">
          <w:t xml:space="preserve">, </w:t>
        </w:r>
      </w:ins>
      <w:del w:id="1144" w:author="David F Madsen" w:date="2019-06-06T17:56:00Z">
        <w:r w:rsidRPr="006B5DDF" w:rsidDel="007774F3">
          <w:delText xml:space="preserve"> and </w:delText>
        </w:r>
      </w:del>
      <w:r w:rsidRPr="006B5DDF">
        <w:t>apartment</w:t>
      </w:r>
      <w:del w:id="1145" w:author="David F Madsen" w:date="2019-06-06T17:56:00Z">
        <w:r w:rsidRPr="006B5DDF" w:rsidDel="007774F3">
          <w:delText>al</w:delText>
        </w:r>
      </w:del>
      <w:r w:rsidRPr="006B5DDF">
        <w:t xml:space="preserve"> </w:t>
      </w:r>
      <w:del w:id="1146" w:author="David F Madsen" w:date="2019-06-06T17:56:00Z">
        <w:r w:rsidRPr="006B5DDF" w:rsidDel="007774F3">
          <w:delText xml:space="preserve">crimes </w:delText>
        </w:r>
      </w:del>
      <w:ins w:id="1147" w:author="Gayathri D Sanjeev" w:date="2019-06-07T09:18:00Z">
        <w:r w:rsidR="007774F3">
          <w:t>and sidewalk</w:t>
        </w:r>
      </w:ins>
      <w:del w:id="1148" w:author="David F Madsen" w:date="2019-06-06T17:56:00Z">
        <w:r w:rsidRPr="006B5DDF" w:rsidDel="007774F3">
          <w:delText>and</w:delText>
        </w:r>
      </w:del>
      <w:del w:id="1149" w:author="Gayathri D Sanjeev" w:date="2019-06-07T09:18:00Z">
        <w:r w:rsidRPr="006B5DDF" w:rsidDel="075CBFE8">
          <w:delText xml:space="preserve"> sidewalk</w:delText>
        </w:r>
      </w:del>
      <w:r w:rsidRPr="006B5DDF">
        <w:t xml:space="preserve"> crimes.</w:t>
      </w:r>
    </w:p>
    <w:p w14:paraId="366E6B58" w14:textId="30F0009B" w:rsidR="075CBFE8" w:rsidRDefault="075CBFE8"/>
    <w:p w14:paraId="03F5D37C" w14:textId="77777777" w:rsidR="002763C9" w:rsidRPr="006B5DDF" w:rsidRDefault="002763C9" w:rsidP="075CBFE8">
      <w:pPr>
        <w:rPr>
          <w:ins w:id="1150" w:author="Gayathri D Sanjeev" w:date="2019-06-07T09:18:00Z"/>
          <w:moveTo w:id="1151" w:author="David F Madsen" w:date="2019-06-06T18:08:00Z"/>
        </w:rPr>
      </w:pPr>
      <w:moveToRangeStart w:id="1152" w:author="David F Madsen" w:date="2019-06-06T18:08:00Z" w:name="move10736921"/>
      <w:moveTo w:id="1153" w:author="David F Madsen" w:date="2019-06-06T18:08:00Z">
        <w:r w:rsidRPr="006B5DDF">
          <w:t>The below plot shows the same results in a bar graph.</w:t>
        </w:r>
      </w:moveTo>
    </w:p>
    <w:p w14:paraId="779DA6AE" w14:textId="23E2ECEA" w:rsidR="075CBFE8" w:rsidRDefault="075CBFE8"/>
    <w:p w14:paraId="08BEE0EA" w14:textId="77777777" w:rsidR="002763C9" w:rsidRDefault="002763C9" w:rsidP="002763C9">
      <w:pPr>
        <w:rPr>
          <w:moveTo w:id="1154" w:author="David F Madsen" w:date="2019-06-06T18:08:00Z"/>
          <w:shd w:val="clear" w:color="auto" w:fill="FFFFFF"/>
        </w:rPr>
      </w:pPr>
      <w:moveTo w:id="1155" w:author="David F Madsen" w:date="2019-06-06T18:08:00Z">
        <w:r>
          <w:rPr>
            <w:noProof/>
            <w:shd w:val="clear" w:color="auto" w:fill="FFFFFF"/>
          </w:rPr>
          <w:drawing>
            <wp:inline distT="0" distB="0" distL="0" distR="0" wp14:anchorId="1DC73293" wp14:editId="7DEBE267">
              <wp:extent cx="59436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moveTo>
    </w:p>
    <w:moveToRangeEnd w:id="1152"/>
    <w:p w14:paraId="54FC8D23" w14:textId="5DCE38DC" w:rsidR="075CBFE8" w:rsidRDefault="075CBFE8">
      <w:pPr>
        <w:rPr>
          <w:ins w:id="1156" w:author="Gayathri D Sanjeev" w:date="2019-06-07T09:18:00Z"/>
        </w:rPr>
      </w:pPr>
    </w:p>
    <w:p w14:paraId="357B2129" w14:textId="7C10B890" w:rsidR="002763C9" w:rsidRPr="006B5DDF" w:rsidDel="00305CD4" w:rsidRDefault="002763C9" w:rsidP="007774F3">
      <w:pPr>
        <w:rPr>
          <w:del w:id="1157" w:author="David F Madsen" w:date="2019-06-06T18:08:00Z"/>
        </w:rPr>
      </w:pPr>
    </w:p>
    <w:p w14:paraId="22B948C9" w14:textId="7961C6F1" w:rsidR="006B5DDF" w:rsidRPr="006B5DDF" w:rsidDel="007774F3" w:rsidRDefault="006B5DDF">
      <w:pPr>
        <w:rPr>
          <w:del w:id="1158" w:author="David F Madsen" w:date="2019-06-06T17:56:00Z"/>
        </w:rPr>
        <w:pPrChange w:id="1159" w:author="David F Madsen" w:date="2019-06-06T17:20:00Z">
          <w:pPr>
            <w:pStyle w:val="Heading1"/>
          </w:pPr>
        </w:pPrChange>
      </w:pPr>
      <w:r w:rsidRPr="006B5DDF">
        <w:t xml:space="preserve">Next, let's see what type of descriptions had </w:t>
      </w:r>
      <w:del w:id="1160" w:author="David F Madsen" w:date="2019-06-06T17:57:00Z">
        <w:r w:rsidRPr="006B5DDF" w:rsidDel="007774F3">
          <w:delText>the most</w:delText>
        </w:r>
      </w:del>
      <w:ins w:id="1161" w:author="David F Madsen" w:date="2019-06-06T17:57:00Z">
        <w:r w:rsidR="007774F3" w:rsidRPr="006B5DDF">
          <w:t>the greatest</w:t>
        </w:r>
      </w:ins>
      <w:r w:rsidRPr="006B5DDF">
        <w:t xml:space="preserve"> number of crimes?</w:t>
      </w:r>
    </w:p>
    <w:p w14:paraId="69B687C5" w14:textId="392A0702" w:rsidR="006B5DDF" w:rsidRDefault="006B5DDF" w:rsidP="007774F3">
      <w:pPr>
        <w:rPr>
          <w:ins w:id="1162" w:author="Gayathri D Sanjeev" w:date="2019-06-07T09:18:00Z"/>
          <w:shd w:val="clear" w:color="auto" w:fill="FFFFFF"/>
        </w:rPr>
      </w:pPr>
    </w:p>
    <w:p w14:paraId="08E6BDAF" w14:textId="33BE824F" w:rsidR="075CBFE8" w:rsidRDefault="075CBFE8"/>
    <w:p w14:paraId="1C5BB637" w14:textId="66A8AAC5" w:rsidR="006B5DDF" w:rsidRDefault="00EB377D" w:rsidP="007774F3">
      <w:pPr>
        <w:rPr>
          <w:shd w:val="clear" w:color="auto" w:fill="FFFFFF"/>
        </w:rPr>
      </w:pPr>
      <w:r>
        <w:rPr>
          <w:noProof/>
          <w:shd w:val="clear" w:color="auto" w:fill="FFFFFF"/>
        </w:rPr>
        <w:drawing>
          <wp:inline distT="0" distB="0" distL="0" distR="0" wp14:anchorId="348186D4" wp14:editId="7176997A">
            <wp:extent cx="29337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3700" cy="1828800"/>
                    </a:xfrm>
                    <a:prstGeom prst="rect">
                      <a:avLst/>
                    </a:prstGeom>
                    <a:noFill/>
                    <a:ln>
                      <a:noFill/>
                    </a:ln>
                  </pic:spPr>
                </pic:pic>
              </a:graphicData>
            </a:graphic>
          </wp:inline>
        </w:drawing>
      </w:r>
    </w:p>
    <w:p w14:paraId="603A6E55" w14:textId="1AB1131A" w:rsidR="075CBFE8" w:rsidRDefault="075CBFE8">
      <w:pPr>
        <w:rPr>
          <w:ins w:id="1163" w:author="Gayathri D Sanjeev" w:date="2019-06-07T09:18:00Z"/>
        </w:rPr>
      </w:pPr>
    </w:p>
    <w:p w14:paraId="6FAC2D17" w14:textId="371A127F" w:rsidR="00EB377D" w:rsidDel="007774F3" w:rsidRDefault="00EB377D">
      <w:pPr>
        <w:rPr>
          <w:del w:id="1164" w:author="David F Madsen" w:date="2019-06-06T17:57:00Z"/>
          <w:shd w:val="clear" w:color="auto" w:fill="FFFFFF"/>
        </w:rPr>
      </w:pPr>
    </w:p>
    <w:p w14:paraId="020FA38D" w14:textId="160BDA83" w:rsidR="006B5DDF" w:rsidRPr="006B5DDF" w:rsidRDefault="006B5DDF" w:rsidP="007774F3">
      <w:r w:rsidRPr="006B5DDF">
        <w:t xml:space="preserve">The above results show that </w:t>
      </w:r>
      <w:del w:id="1165" w:author="David F Madsen" w:date="2019-06-06T17:57:00Z">
        <w:r w:rsidRPr="006B5DDF" w:rsidDel="007774F3">
          <w:delText>the most</w:delText>
        </w:r>
      </w:del>
      <w:ins w:id="1166" w:author="David F Madsen" w:date="2019-06-06T17:57:00Z">
        <w:r w:rsidR="007774F3" w:rsidRPr="006B5DDF">
          <w:t>the greatest</w:t>
        </w:r>
      </w:ins>
      <w:r w:rsidRPr="006B5DDF">
        <w:t xml:space="preserve"> number of crimes committed were simple and for money that involved $500 or under.</w:t>
      </w:r>
    </w:p>
    <w:p w14:paraId="2D021225" w14:textId="77777777" w:rsidR="006B5DDF" w:rsidRPr="006B5DDF" w:rsidRDefault="006B5DDF" w:rsidP="007774F3">
      <w:pPr>
        <w:rPr>
          <w:ins w:id="1167" w:author="Gayathri D Sanjeev" w:date="2019-06-07T09:18:00Z"/>
        </w:rPr>
      </w:pPr>
      <w:r w:rsidRPr="006B5DDF">
        <w:t>Next, let's see what was the primary type of crime that was committed the most?</w:t>
      </w:r>
    </w:p>
    <w:p w14:paraId="4CBE61D9" w14:textId="676C8EF9" w:rsidR="075CBFE8" w:rsidRDefault="075CBFE8"/>
    <w:p w14:paraId="711C88E0" w14:textId="54CFBFFC" w:rsidR="006B5DDF" w:rsidRDefault="00EB377D" w:rsidP="007774F3">
      <w:pPr>
        <w:rPr>
          <w:ins w:id="1168" w:author="David F Madsen" w:date="2019-06-06T17:54:00Z"/>
          <w:shd w:val="clear" w:color="auto" w:fill="FFFFFF"/>
        </w:rPr>
      </w:pPr>
      <w:r>
        <w:rPr>
          <w:noProof/>
          <w:shd w:val="clear" w:color="auto" w:fill="FFFFFF"/>
        </w:rPr>
        <w:drawing>
          <wp:inline distT="0" distB="0" distL="0" distR="0" wp14:anchorId="72D65219" wp14:editId="526FEA53">
            <wp:extent cx="2446020" cy="1878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46020" cy="1878330"/>
                    </a:xfrm>
                    <a:prstGeom prst="rect">
                      <a:avLst/>
                    </a:prstGeom>
                    <a:noFill/>
                    <a:ln>
                      <a:noFill/>
                    </a:ln>
                  </pic:spPr>
                </pic:pic>
              </a:graphicData>
            </a:graphic>
          </wp:inline>
        </w:drawing>
      </w:r>
    </w:p>
    <w:p w14:paraId="2E398488" w14:textId="77E4FFF4" w:rsidR="075CBFE8" w:rsidRDefault="075CBFE8">
      <w:pPr>
        <w:rPr>
          <w:ins w:id="1169" w:author="Gayathri D Sanjeev" w:date="2019-06-07T09:18:00Z"/>
        </w:rPr>
      </w:pPr>
    </w:p>
    <w:p w14:paraId="410503D5" w14:textId="23117D1B" w:rsidR="007774F3" w:rsidRDefault="007774F3" w:rsidP="007774F3">
      <w:pPr>
        <w:rPr>
          <w:ins w:id="1170" w:author="Gayathri D Sanjeev" w:date="2019-06-07T09:18:00Z"/>
          <w:shd w:val="clear" w:color="auto" w:fill="FFFFFF"/>
        </w:rPr>
      </w:pPr>
      <w:ins w:id="1171" w:author="David F Madsen" w:date="2019-06-06T17:54:00Z">
        <w:r>
          <w:rPr>
            <w:shd w:val="clear" w:color="auto" w:fill="FFFFFF"/>
          </w:rPr>
          <w:t xml:space="preserve">The following chart taken from the 2008 – 2015 curated data illustrates </w:t>
        </w:r>
      </w:ins>
      <w:ins w:id="1172" w:author="David F Madsen" w:date="2019-06-06T17:55:00Z">
        <w:r>
          <w:rPr>
            <w:shd w:val="clear" w:color="auto" w:fill="FFFFFF"/>
          </w:rPr>
          <w:t>the propensity for theft and battery to be committed over other crimes.</w:t>
        </w:r>
      </w:ins>
    </w:p>
    <w:p w14:paraId="523B7A8A" w14:textId="77E4FFF4" w:rsidR="075CBFE8" w:rsidRDefault="075CBFE8"/>
    <w:p w14:paraId="70F92B94" w14:textId="4D3890A9" w:rsidR="007774F3" w:rsidRDefault="007774F3" w:rsidP="007774F3">
      <w:pPr>
        <w:rPr>
          <w:shd w:val="clear" w:color="auto" w:fill="FFFFFF"/>
        </w:rPr>
      </w:pPr>
      <w:ins w:id="1173" w:author="David F Madsen" w:date="2019-06-06T17:55:00Z">
        <w:r>
          <w:rPr>
            <w:noProof/>
            <w:shd w:val="clear" w:color="auto" w:fill="FFFFFF"/>
          </w:rPr>
          <w:lastRenderedPageBreak/>
          <w:drawing>
            <wp:inline distT="0" distB="0" distL="0" distR="0" wp14:anchorId="407E607C" wp14:editId="7EDAC560">
              <wp:extent cx="5943600" cy="2954020"/>
              <wp:effectExtent l="0" t="0" r="0" b="0"/>
              <wp:docPr id="2" name="Picture 2" descr="/var/folders/px/4vmd273j5zn16bk8vzdn_yt80000gn/T/com.microsoft.Word/Content.MSO/35C39A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x/4vmd273j5zn16bk8vzdn_yt80000gn/T/com.microsoft.Word/Content.MSO/35C39A3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ins>
    </w:p>
    <w:p w14:paraId="5415AED0" w14:textId="01F2A074" w:rsidR="745C71D4" w:rsidRDefault="745C71D4">
      <w:pPr>
        <w:rPr>
          <w:ins w:id="1174" w:author="Gayathri D Sanjeev" w:date="2019-06-07T09:17:00Z"/>
        </w:rPr>
      </w:pPr>
    </w:p>
    <w:p w14:paraId="49D9ECFB" w14:textId="29D2FE92" w:rsidR="00EB377D" w:rsidDel="007774F3" w:rsidRDefault="00EB377D">
      <w:pPr>
        <w:rPr>
          <w:del w:id="1175" w:author="David F Madsen" w:date="2019-06-06T17:55:00Z"/>
          <w:shd w:val="clear" w:color="auto" w:fill="FFFFFF"/>
        </w:rPr>
      </w:pPr>
    </w:p>
    <w:p w14:paraId="4C21D8B9" w14:textId="54FE7ABC" w:rsidR="006B5DDF" w:rsidRPr="006B5DDF" w:rsidRDefault="006B5DDF" w:rsidP="007774F3">
      <w:r w:rsidRPr="006B5DDF">
        <w:t>The above results show that theft was the number one crime.</w:t>
      </w:r>
      <w:del w:id="1176" w:author="Gayathri D Sanjeev" w:date="2019-06-07T11:56:00Z">
        <w:r w:rsidRPr="006B5DDF" w:rsidDel="003565F3">
          <w:delText xml:space="preserve"> </w:delText>
        </w:r>
        <w:commentRangeStart w:id="1177"/>
        <w:r w:rsidRPr="006B5DDF" w:rsidDel="003565F3">
          <w:delText>That explains the reason behind the most</w:delText>
        </w:r>
      </w:del>
      <w:ins w:id="1178" w:author="David F Madsen" w:date="2019-06-06T17:57:00Z">
        <w:del w:id="1179" w:author="Gayathri D Sanjeev" w:date="2019-06-07T11:56:00Z">
          <w:r w:rsidR="007774F3" w:rsidRPr="006B5DDF" w:rsidDel="003565F3">
            <w:delText>the greatest</w:delText>
          </w:r>
        </w:del>
      </w:ins>
      <w:del w:id="1180" w:author="Gayathri D Sanjeev" w:date="2019-06-07T11:56:00Z">
        <w:r w:rsidRPr="006B5DDF" w:rsidDel="003565F3">
          <w:delText xml:space="preserve"> number of crimes being committed on the first day of the month</w:delText>
        </w:r>
        <w:commentRangeEnd w:id="1177"/>
        <w:r w:rsidR="007774F3" w:rsidDel="003565F3">
          <w:rPr>
            <w:rStyle w:val="CommentReference"/>
          </w:rPr>
          <w:commentReference w:id="1177"/>
        </w:r>
        <w:r w:rsidRPr="006B5DDF" w:rsidDel="003565F3">
          <w:delText>.</w:delText>
        </w:r>
      </w:del>
      <w:r w:rsidRPr="006B5DDF">
        <w:t xml:space="preserve"> </w:t>
      </w:r>
      <w:del w:id="1181" w:author="David F Madsen" w:date="2019-06-06T17:59:00Z">
        <w:r w:rsidRPr="006B5DDF" w:rsidDel="007774F3">
          <w:delText>Also, battery charges and criminal damage cries follow closely.</w:delText>
        </w:r>
      </w:del>
    </w:p>
    <w:p w14:paraId="49840C2B" w14:textId="0878AE9F" w:rsidR="006B5DDF" w:rsidRPr="006B5DDF" w:rsidDel="745C71D4" w:rsidRDefault="006B5DDF" w:rsidP="007774F3">
      <w:pPr>
        <w:rPr>
          <w:del w:id="1182" w:author="Gayathri D Sanjeev" w:date="2019-06-07T09:17:00Z"/>
          <w:moveFrom w:id="1183" w:author="David F Madsen" w:date="2019-06-06T18:08:00Z"/>
        </w:rPr>
      </w:pPr>
      <w:moveFromRangeStart w:id="1184" w:author="David F Madsen" w:date="2019-06-06T18:08:00Z" w:name="move10736921"/>
      <w:moveFrom w:id="1185" w:author="David F Madsen" w:date="2019-06-06T18:08:00Z">
        <w:r w:rsidRPr="006B5DDF" w:rsidDel="002763C9">
          <w:t>The below plot shows the same results in a bar graph.</w:t>
        </w:r>
      </w:moveFrom>
    </w:p>
    <w:p w14:paraId="379080B3" w14:textId="63B26B1C" w:rsidR="006B5DDF" w:rsidDel="002763C9" w:rsidRDefault="00EB377D">
      <w:pPr>
        <w:rPr>
          <w:moveFrom w:id="1186" w:author="David F Madsen" w:date="2019-06-06T18:08:00Z"/>
          <w:shd w:val="clear" w:color="auto" w:fill="FFFFFF"/>
        </w:rPr>
      </w:pPr>
      <w:moveFrom w:id="1187" w:author="David F Madsen" w:date="2019-06-06T18:08:00Z">
        <w:r w:rsidDel="002763C9">
          <w:rPr>
            <w:noProof/>
            <w:shd w:val="clear" w:color="auto" w:fill="FFFFFF"/>
          </w:rPr>
          <w:drawing>
            <wp:inline distT="0" distB="0" distL="0" distR="0" wp14:anchorId="1D93E355" wp14:editId="1C17067E">
              <wp:extent cx="594360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moveFrom>
    </w:p>
    <w:moveFromRangeEnd w:id="1184"/>
    <w:p w14:paraId="16935C6B" w14:textId="53B45FE9" w:rsidR="006B5DDF" w:rsidRDefault="006B5DDF" w:rsidP="007774F3">
      <w:pPr>
        <w:rPr>
          <w:ins w:id="1188" w:author="Gayathri D Sanjeev" w:date="2019-06-07T09:17:00Z"/>
          <w:shd w:val="clear" w:color="auto" w:fill="FFFFFF"/>
        </w:rPr>
      </w:pPr>
      <w:r>
        <w:rPr>
          <w:shd w:val="clear" w:color="auto" w:fill="FFFFFF"/>
        </w:rPr>
        <w:t xml:space="preserve">The next step would be to be able to see these results interactively on a map of </w:t>
      </w:r>
      <w:del w:id="1189" w:author="David F Madsen" w:date="2019-06-06T18:09:00Z">
        <w:r w:rsidDel="00305CD4">
          <w:rPr>
            <w:shd w:val="clear" w:color="auto" w:fill="FFFFFF"/>
          </w:rPr>
          <w:delText>chicago</w:delText>
        </w:r>
      </w:del>
      <w:ins w:id="1190" w:author="David F Madsen" w:date="2019-06-06T18:09:00Z">
        <w:r w:rsidR="00305CD4">
          <w:rPr>
            <w:shd w:val="clear" w:color="auto" w:fill="FFFFFF"/>
          </w:rPr>
          <w:t>Chicago</w:t>
        </w:r>
      </w:ins>
      <w:r>
        <w:rPr>
          <w:shd w:val="clear" w:color="auto" w:fill="FFFFFF"/>
        </w:rPr>
        <w:t xml:space="preserve"> to see those areas or locations with the highest crime rates. Using folium package, we can get a map and chart these crime locations on the map. </w:t>
      </w:r>
      <w:del w:id="1191" w:author="David F Madsen" w:date="2019-06-06T18:09:00Z">
        <w:r w:rsidDel="00305CD4">
          <w:rPr>
            <w:shd w:val="clear" w:color="auto" w:fill="FFFFFF"/>
          </w:rPr>
          <w:delText>Using the folium package</w:delText>
        </w:r>
      </w:del>
      <w:ins w:id="1192" w:author="David F Madsen" w:date="2019-06-06T18:09:00Z">
        <w:r w:rsidR="00305CD4">
          <w:rPr>
            <w:shd w:val="clear" w:color="auto" w:fill="FFFFFF"/>
          </w:rPr>
          <w:t>With this</w:t>
        </w:r>
      </w:ins>
      <w:r>
        <w:rPr>
          <w:shd w:val="clear" w:color="auto" w:fill="FFFFFF"/>
        </w:rPr>
        <w:t xml:space="preserve">, we can answer a couple of comparison questions using the </w:t>
      </w:r>
      <w:del w:id="1193" w:author="David F Madsen" w:date="2019-06-06T18:09:00Z">
        <w:r w:rsidDel="00305CD4">
          <w:rPr>
            <w:shd w:val="clear" w:color="auto" w:fill="FFFFFF"/>
          </w:rPr>
          <w:delText>chicago</w:delText>
        </w:r>
      </w:del>
      <w:ins w:id="1194" w:author="David F Madsen" w:date="2019-06-06T18:09:00Z">
        <w:r w:rsidR="00305CD4">
          <w:rPr>
            <w:shd w:val="clear" w:color="auto" w:fill="FFFFFF"/>
          </w:rPr>
          <w:t>Chicago</w:t>
        </w:r>
      </w:ins>
      <w:r>
        <w:rPr>
          <w:shd w:val="clear" w:color="auto" w:fill="FFFFFF"/>
        </w:rPr>
        <w:t xml:space="preserve"> map. The first question is to find out the most common type of crimes being committed by location. </w:t>
      </w:r>
      <w:del w:id="1195" w:author="David F Madsen" w:date="2019-06-06T18:09:00Z">
        <w:r w:rsidDel="00305CD4">
          <w:rPr>
            <w:shd w:val="clear" w:color="auto" w:fill="FFFFFF"/>
          </w:rPr>
          <w:delText>First</w:delText>
        </w:r>
      </w:del>
      <w:ins w:id="1196" w:author="David F Madsen" w:date="2019-06-06T18:09:00Z">
        <w:r w:rsidR="00305CD4">
          <w:rPr>
            <w:shd w:val="clear" w:color="auto" w:fill="FFFFFF"/>
          </w:rPr>
          <w:t>To do this</w:t>
        </w:r>
      </w:ins>
      <w:r>
        <w:rPr>
          <w:shd w:val="clear" w:color="auto" w:fill="FFFFFF"/>
        </w:rPr>
        <w:t>, another new data</w:t>
      </w:r>
      <w:ins w:id="1197" w:author="Gayathri D Sanjeev" w:date="2019-06-07T09:17:00Z">
        <w:r w:rsidR="745C71D4">
          <w:rPr>
            <w:shd w:val="clear" w:color="auto" w:fill="FFFFFF"/>
          </w:rPr>
          <w:t xml:space="preserve"> </w:t>
        </w:r>
      </w:ins>
      <w:r>
        <w:rPr>
          <w:shd w:val="clear" w:color="auto" w:fill="FFFFFF"/>
        </w:rPr>
        <w:t>frame is created by grouping the data by Primary Type column. This new data</w:t>
      </w:r>
      <w:ins w:id="1198" w:author="Gayathri D Sanjeev" w:date="2019-06-07T09:17:00Z">
        <w:r w:rsidR="745C71D4">
          <w:rPr>
            <w:shd w:val="clear" w:color="auto" w:fill="FFFFFF"/>
          </w:rPr>
          <w:t xml:space="preserve"> </w:t>
        </w:r>
      </w:ins>
      <w:r>
        <w:rPr>
          <w:shd w:val="clear" w:color="auto" w:fill="FFFFFF"/>
        </w:rPr>
        <w:t>frame</w:t>
      </w:r>
      <w:ins w:id="1199" w:author="David F Madsen" w:date="2019-06-06T18:10:00Z">
        <w:r w:rsidR="00305CD4">
          <w:rPr>
            <w:shd w:val="clear" w:color="auto" w:fill="FFFFFF"/>
          </w:rPr>
          <w:t>,</w:t>
        </w:r>
      </w:ins>
      <w:r>
        <w:rPr>
          <w:shd w:val="clear" w:color="auto" w:fill="FFFFFF"/>
        </w:rPr>
        <w:t xml:space="preserve"> </w:t>
      </w:r>
      <w:proofErr w:type="spellStart"/>
      <w:r>
        <w:rPr>
          <w:shd w:val="clear" w:color="auto" w:fill="FFFFFF"/>
        </w:rPr>
        <w:t>PrimaryCrime_locations</w:t>
      </w:r>
      <w:proofErr w:type="spellEnd"/>
      <w:ins w:id="1200" w:author="David F Madsen" w:date="2019-06-06T18:10:00Z">
        <w:r w:rsidR="00305CD4">
          <w:rPr>
            <w:shd w:val="clear" w:color="auto" w:fill="FFFFFF"/>
          </w:rPr>
          <w:t>,</w:t>
        </w:r>
      </w:ins>
      <w:r>
        <w:rPr>
          <w:shd w:val="clear" w:color="auto" w:fill="FFFFFF"/>
        </w:rPr>
        <w:t xml:space="preserve"> has the latitude, longitude, location description, arrest and the Primary Type columns.</w:t>
      </w:r>
    </w:p>
    <w:p w14:paraId="4592A3D0" w14:textId="35CA0638" w:rsidR="745C71D4" w:rsidRDefault="745C71D4">
      <w:ins w:id="1201" w:author="Gayathri D Sanjeev" w:date="2019-06-07T09:17:00Z">
        <w:r w:rsidRPr="22CCF84E">
          <w:t xml:space="preserve"> </w:t>
        </w:r>
      </w:ins>
    </w:p>
    <w:p w14:paraId="17DEE348" w14:textId="1844B923" w:rsidR="006B5DDF" w:rsidRDefault="006B5DDF" w:rsidP="007774F3">
      <w:pPr>
        <w:rPr>
          <w:shd w:val="clear" w:color="auto" w:fill="FFFFFF"/>
        </w:rPr>
      </w:pPr>
      <w:r>
        <w:rPr>
          <w:noProof/>
          <w:shd w:val="clear" w:color="auto" w:fill="FFFFFF"/>
        </w:rPr>
        <w:lastRenderedPageBreak/>
        <w:drawing>
          <wp:inline distT="0" distB="0" distL="0" distR="0" wp14:anchorId="45CD83B8" wp14:editId="41B034D6">
            <wp:extent cx="5939790" cy="52120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212080"/>
                    </a:xfrm>
                    <a:prstGeom prst="rect">
                      <a:avLst/>
                    </a:prstGeom>
                    <a:noFill/>
                    <a:ln>
                      <a:noFill/>
                    </a:ln>
                  </pic:spPr>
                </pic:pic>
              </a:graphicData>
            </a:graphic>
          </wp:inline>
        </w:drawing>
      </w:r>
    </w:p>
    <w:p w14:paraId="1F7F2133" w14:textId="0635748D" w:rsidR="006B5DDF" w:rsidRDefault="006B5DDF" w:rsidP="007774F3">
      <w:pPr>
        <w:rPr>
          <w:shd w:val="clear" w:color="auto" w:fill="FFFFFF"/>
        </w:rPr>
      </w:pPr>
      <w:r>
        <w:rPr>
          <w:shd w:val="clear" w:color="auto" w:fill="FFFFFF"/>
        </w:rPr>
        <w:t xml:space="preserve">Next, this new </w:t>
      </w:r>
      <w:proofErr w:type="spellStart"/>
      <w:r>
        <w:rPr>
          <w:shd w:val="clear" w:color="auto" w:fill="FFFFFF"/>
        </w:rPr>
        <w:t>dataframe</w:t>
      </w:r>
      <w:proofErr w:type="spellEnd"/>
      <w:r>
        <w:rPr>
          <w:shd w:val="clear" w:color="auto" w:fill="FFFFFF"/>
        </w:rPr>
        <w:t xml:space="preserve"> is </w:t>
      </w:r>
      <w:del w:id="1202" w:author="David F Madsen" w:date="2019-06-06T18:10:00Z">
        <w:r w:rsidDel="00305CD4">
          <w:rPr>
            <w:shd w:val="clear" w:color="auto" w:fill="FFFFFF"/>
          </w:rPr>
          <w:delText xml:space="preserve">now </w:delText>
        </w:r>
      </w:del>
      <w:r>
        <w:rPr>
          <w:shd w:val="clear" w:color="auto" w:fill="FFFFFF"/>
        </w:rPr>
        <w:t>fed into the graph and values are set.</w:t>
      </w:r>
    </w:p>
    <w:p w14:paraId="22624889" w14:textId="77777777" w:rsidR="006B5DDF" w:rsidRDefault="006B5DDF" w:rsidP="007774F3">
      <w:pPr>
        <w:rPr>
          <w:shd w:val="clear" w:color="auto" w:fill="FFFFFF"/>
        </w:rPr>
      </w:pPr>
    </w:p>
    <w:p w14:paraId="40BEF11E" w14:textId="251125D9" w:rsidR="006B5DDF" w:rsidRDefault="00EB377D" w:rsidP="007774F3">
      <w:pPr>
        <w:rPr>
          <w:shd w:val="clear" w:color="auto" w:fill="FFFFFF"/>
        </w:rPr>
      </w:pPr>
      <w:r w:rsidRPr="00EB377D">
        <w:rPr>
          <w:noProof/>
          <w:shd w:val="clear" w:color="auto" w:fill="FFFFFF"/>
        </w:rPr>
        <w:lastRenderedPageBreak/>
        <w:drawing>
          <wp:inline distT="0" distB="0" distL="0" distR="0" wp14:anchorId="1DE5AC9B" wp14:editId="2A985583">
            <wp:extent cx="5943600" cy="3611880"/>
            <wp:effectExtent l="0" t="0" r="0" b="7620"/>
            <wp:docPr id="7" name="Content Placeholder 3">
              <a:extLst xmlns:a="http://schemas.openxmlformats.org/drawingml/2006/main">
                <a:ext uri="{FF2B5EF4-FFF2-40B4-BE49-F238E27FC236}">
                  <a16:creationId xmlns:a16="http://schemas.microsoft.com/office/drawing/2014/main" id="{0A5BA23A-D1E7-440B-8480-76044F16BE9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0A5BA23A-D1E7-440B-8480-76044F16BE95}"/>
                        </a:ext>
                      </a:extLst>
                    </pic:cNvPr>
                    <pic:cNvPicPr>
                      <a:picLocks noGrp="1" noChangeAspect="1"/>
                    </pic:cNvPicPr>
                  </pic:nvPicPr>
                  <pic:blipFill rotWithShape="1">
                    <a:blip r:embed="rId20"/>
                    <a:srcRect b="6250"/>
                    <a:stretch/>
                  </pic:blipFill>
                  <pic:spPr>
                    <a:xfrm>
                      <a:off x="0" y="0"/>
                      <a:ext cx="5943600" cy="3611880"/>
                    </a:xfrm>
                    <a:prstGeom prst="rect">
                      <a:avLst/>
                    </a:prstGeom>
                  </pic:spPr>
                </pic:pic>
              </a:graphicData>
            </a:graphic>
          </wp:inline>
        </w:drawing>
      </w:r>
    </w:p>
    <w:p w14:paraId="5920BF86" w14:textId="2B7769B8" w:rsidR="172EAB79" w:rsidRDefault="172EAB79">
      <w:pPr>
        <w:rPr>
          <w:ins w:id="1203" w:author="Gayathri D Sanjeev" w:date="2019-06-07T09:17:00Z"/>
        </w:rPr>
      </w:pPr>
    </w:p>
    <w:p w14:paraId="1246C46E" w14:textId="20B198A1" w:rsidR="006B5DDF" w:rsidRPr="006B5DDF" w:rsidDel="00003E0F" w:rsidRDefault="006B5DDF" w:rsidP="007774F3">
      <w:pPr>
        <w:rPr>
          <w:del w:id="1204" w:author="David F Madsen" w:date="2019-06-06T18:41:00Z"/>
        </w:rPr>
      </w:pPr>
      <w:r w:rsidRPr="006B5DDF">
        <w:t xml:space="preserve">The above map shows </w:t>
      </w:r>
      <w:ins w:id="1205" w:author="David F Madsen" w:date="2019-06-06T18:10:00Z">
        <w:r w:rsidR="00305CD4">
          <w:t xml:space="preserve">an image of </w:t>
        </w:r>
      </w:ins>
      <w:r w:rsidRPr="006B5DDF">
        <w:t xml:space="preserve">the most common primary crime type by location. When </w:t>
      </w:r>
      <w:del w:id="1206" w:author="David F Madsen" w:date="2019-06-06T18:10:00Z">
        <w:r w:rsidRPr="006B5DDF" w:rsidDel="00305CD4">
          <w:delText xml:space="preserve">you </w:delText>
        </w:r>
      </w:del>
      <w:ins w:id="1207" w:author="David F Madsen" w:date="2019-06-06T18:10:00Z">
        <w:r w:rsidR="00305CD4">
          <w:t>one</w:t>
        </w:r>
        <w:r w:rsidR="00305CD4" w:rsidRPr="006B5DDF">
          <w:t xml:space="preserve"> </w:t>
        </w:r>
      </w:ins>
      <w:r w:rsidRPr="006B5DDF">
        <w:t>click</w:t>
      </w:r>
      <w:ins w:id="1208" w:author="David F Madsen" w:date="2019-06-06T18:10:00Z">
        <w:r w:rsidR="00305CD4">
          <w:t>s</w:t>
        </w:r>
      </w:ins>
      <w:r w:rsidRPr="006B5DDF">
        <w:t xml:space="preserve"> on </w:t>
      </w:r>
      <w:del w:id="1209" w:author="David F Madsen" w:date="2019-06-06T18:10:00Z">
        <w:r w:rsidRPr="006B5DDF" w:rsidDel="00305CD4">
          <w:delText xml:space="preserve">the </w:delText>
        </w:r>
      </w:del>
      <w:ins w:id="1210" w:author="David F Madsen" w:date="2019-06-06T18:10:00Z">
        <w:r w:rsidR="00305CD4">
          <w:t>a</w:t>
        </w:r>
        <w:r w:rsidR="00305CD4" w:rsidRPr="006B5DDF">
          <w:t xml:space="preserve"> </w:t>
        </w:r>
      </w:ins>
      <w:r w:rsidRPr="006B5DDF">
        <w:t>blue circle</w:t>
      </w:r>
      <w:ins w:id="1211" w:author="David F Madsen" w:date="2019-06-06T18:11:00Z">
        <w:r w:rsidR="00305CD4">
          <w:t xml:space="preserve"> on the original map</w:t>
        </w:r>
      </w:ins>
      <w:r w:rsidRPr="006B5DDF">
        <w:t xml:space="preserve">, </w:t>
      </w:r>
      <w:del w:id="1212" w:author="David F Madsen" w:date="2019-06-06T18:11:00Z">
        <w:r w:rsidRPr="006B5DDF" w:rsidDel="00305CD4">
          <w:delText>you can see</w:delText>
        </w:r>
      </w:del>
      <w:ins w:id="1213" w:author="David F Madsen" w:date="2019-06-06T18:11:00Z">
        <w:del w:id="1214" w:author="Gayathri D Sanjeev" w:date="2019-06-07T09:56:00Z">
          <w:r w:rsidR="00305CD4" w:rsidDel="008E0D6D">
            <w:delText>he or she sees</w:delText>
          </w:r>
        </w:del>
      </w:ins>
      <w:ins w:id="1215" w:author="Gayathri D Sanjeev" w:date="2019-06-07T09:56:00Z">
        <w:r w:rsidR="008E0D6D">
          <w:t>one can see</w:t>
        </w:r>
      </w:ins>
      <w:r w:rsidRPr="006B5DDF">
        <w:t xml:space="preserve"> the location description, lat</w:t>
      </w:r>
      <w:ins w:id="1216" w:author="David F Madsen" w:date="2019-06-06T18:11:00Z">
        <w:r w:rsidR="00305CD4">
          <w:t>itude</w:t>
        </w:r>
      </w:ins>
      <w:r w:rsidRPr="006B5DDF">
        <w:t>, long</w:t>
      </w:r>
      <w:ins w:id="1217" w:author="David F Madsen" w:date="2019-06-06T18:11:00Z">
        <w:r w:rsidR="00305CD4">
          <w:t>itude</w:t>
        </w:r>
      </w:ins>
      <w:r w:rsidRPr="006B5DDF">
        <w:t xml:space="preserve"> and </w:t>
      </w:r>
      <w:del w:id="1218" w:author="David F Madsen" w:date="2019-06-06T18:11:00Z">
        <w:r w:rsidRPr="006B5DDF" w:rsidDel="00305CD4">
          <w:delText xml:space="preserve">if </w:delText>
        </w:r>
      </w:del>
      <w:ins w:id="1219" w:author="David F Madsen" w:date="2019-06-06T18:11:00Z">
        <w:r w:rsidR="00305CD4">
          <w:t>whether</w:t>
        </w:r>
        <w:r w:rsidR="00305CD4" w:rsidRPr="006B5DDF">
          <w:t xml:space="preserve"> </w:t>
        </w:r>
      </w:ins>
      <w:r w:rsidRPr="006B5DDF">
        <w:t>an arrest was made or not for that primary crime type.</w:t>
      </w:r>
    </w:p>
    <w:p w14:paraId="3FEA6AC8" w14:textId="34F3AE05" w:rsidR="006B5DDF" w:rsidDel="00991725" w:rsidRDefault="00003E0F" w:rsidP="007774F3">
      <w:pPr>
        <w:rPr>
          <w:del w:id="1220" w:author="David F Madsen" w:date="2019-06-06T18:39:00Z"/>
        </w:rPr>
      </w:pPr>
      <w:ins w:id="1221" w:author="David F Madsen" w:date="2019-06-06T18:41:00Z">
        <w:r>
          <w:t xml:space="preserve"> </w:t>
        </w:r>
      </w:ins>
      <w:r w:rsidR="006B5DDF" w:rsidRPr="006B5DDF">
        <w:t xml:space="preserve">For example, if you zoom in on the blue circle in the 'loop' area, </w:t>
      </w:r>
      <w:ins w:id="1222" w:author="David F Madsen" w:date="2019-06-06T18:40:00Z">
        <w:r>
          <w:t xml:space="preserve">the city’s commercial core, </w:t>
        </w:r>
      </w:ins>
      <w:r w:rsidR="006B5DDF" w:rsidRPr="006B5DDF">
        <w:t xml:space="preserve">the most common primary crime type is non-criminal and most of </w:t>
      </w:r>
      <w:del w:id="1223" w:author="David F Madsen" w:date="2019-06-06T18:46:00Z">
        <w:r w:rsidR="006B5DDF" w:rsidRPr="006B5DDF" w:rsidDel="00003E0F">
          <w:delText xml:space="preserve">them </w:delText>
        </w:r>
      </w:del>
      <w:ins w:id="1224" w:author="David F Madsen" w:date="2019-06-06T18:46:00Z">
        <w:r>
          <w:t>this type</w:t>
        </w:r>
        <w:r w:rsidRPr="006B5DDF">
          <w:t xml:space="preserve"> </w:t>
        </w:r>
      </w:ins>
      <w:r w:rsidR="006B5DDF" w:rsidRPr="006B5DDF">
        <w:t>happen</w:t>
      </w:r>
      <w:ins w:id="1225" w:author="David F Madsen" w:date="2019-06-06T18:46:00Z">
        <w:r>
          <w:t>s</w:t>
        </w:r>
      </w:ins>
      <w:r w:rsidR="006B5DDF" w:rsidRPr="006B5DDF">
        <w:t xml:space="preserve"> in the streets of the loop.</w:t>
      </w:r>
    </w:p>
    <w:p w14:paraId="1E54336A" w14:textId="77777777" w:rsidR="00255C2D" w:rsidRPr="006B5DDF" w:rsidRDefault="00255C2D" w:rsidP="007774F3"/>
    <w:p w14:paraId="1F0F44B0" w14:textId="242F6E13" w:rsidR="006B5DDF" w:rsidRPr="006B5DDF" w:rsidRDefault="006B5DDF" w:rsidP="007774F3">
      <w:pPr>
        <w:rPr>
          <w:ins w:id="1226" w:author="Gayathri D Sanjeev" w:date="2019-06-07T09:17:00Z"/>
        </w:rPr>
      </w:pPr>
      <w:r w:rsidRPr="006B5DDF">
        <w:t xml:space="preserve">For the next question, the unit of analysis here is the total number of crimes committed by location. Mind that there </w:t>
      </w:r>
      <w:del w:id="1227" w:author="Gayathri D Sanjeev" w:date="2019-06-07T09:57:00Z">
        <w:r w:rsidRPr="006B5DDF" w:rsidDel="008E0D6D">
          <w:delText xml:space="preserve">are </w:delText>
        </w:r>
      </w:del>
      <w:ins w:id="1228" w:author="Gayathri D Sanjeev" w:date="2019-06-07T09:57:00Z">
        <w:r w:rsidR="008E0D6D">
          <w:t>is</w:t>
        </w:r>
        <w:r w:rsidR="008E0D6D" w:rsidRPr="006B5DDF">
          <w:t xml:space="preserve"> </w:t>
        </w:r>
      </w:ins>
      <w:r w:rsidRPr="006B5DDF">
        <w:t>a lot of repetition of the locations in the data</w:t>
      </w:r>
      <w:r w:rsidR="00186D32">
        <w:t xml:space="preserve"> </w:t>
      </w:r>
      <w:r w:rsidRPr="006B5DDF">
        <w:t xml:space="preserve">frame. Hence, first, we will filter the values by unique locations and then use that data to plot on the map. Let's compare how many locations have more than </w:t>
      </w:r>
      <w:ins w:id="1229" w:author="Gayathri D Sanjeev" w:date="2019-06-07T09:58:00Z">
        <w:r w:rsidR="008E0D6D">
          <w:t>3</w:t>
        </w:r>
      </w:ins>
      <w:del w:id="1230" w:author="Gayathri D Sanjeev" w:date="2019-06-07T09:58:00Z">
        <w:r w:rsidRPr="006B5DDF" w:rsidDel="008E0D6D">
          <w:delText>1</w:delText>
        </w:r>
      </w:del>
      <w:r w:rsidRPr="006B5DDF">
        <w:t>000 crimes committed over the years.</w:t>
      </w:r>
    </w:p>
    <w:p w14:paraId="2C14F089" w14:textId="389B8630" w:rsidR="745C71D4" w:rsidRDefault="745C71D4"/>
    <w:p w14:paraId="2F73FA95" w14:textId="2414DD5E" w:rsidR="006B5DDF" w:rsidDel="009B00BB" w:rsidRDefault="006B5DDF" w:rsidP="007774F3">
      <w:pPr>
        <w:rPr>
          <w:del w:id="1231" w:author="Gayathri D Sanjeev" w:date="2019-06-07T10:49:00Z"/>
          <w:shd w:val="clear" w:color="auto" w:fill="FFFFFF"/>
        </w:rPr>
      </w:pPr>
      <w:del w:id="1232" w:author="Gayathri D Sanjeev" w:date="2019-06-07T10:49:00Z">
        <w:r w:rsidDel="009B00BB">
          <w:rPr>
            <w:shd w:val="clear" w:color="auto" w:fill="FFFFFF"/>
          </w:rPr>
          <w:lastRenderedPageBreak/>
          <w:delText>CR_index is the new dataframe which has only the unique locations and the number of crimes aggregated over those locations. Since the location has both latitude and longitude in the same column, a user-built location_extractor function is used to separate the values into lat</w:delText>
        </w:r>
      </w:del>
      <w:ins w:id="1233" w:author="David F Madsen" w:date="2019-06-06T18:47:00Z">
        <w:del w:id="1234" w:author="Gayathri D Sanjeev" w:date="2019-06-07T10:49:00Z">
          <w:r w:rsidR="00003E0F" w:rsidDel="009B00BB">
            <w:rPr>
              <w:shd w:val="clear" w:color="auto" w:fill="FFFFFF"/>
            </w:rPr>
            <w:delText>itude</w:delText>
          </w:r>
        </w:del>
      </w:ins>
      <w:del w:id="1235" w:author="Gayathri D Sanjeev" w:date="2019-06-07T10:49:00Z">
        <w:r w:rsidDel="009B00BB">
          <w:rPr>
            <w:shd w:val="clear" w:color="auto" w:fill="FFFFFF"/>
          </w:rPr>
          <w:delText xml:space="preserve"> and long</w:delText>
        </w:r>
      </w:del>
      <w:ins w:id="1236" w:author="David F Madsen" w:date="2019-06-06T18:47:00Z">
        <w:del w:id="1237" w:author="Gayathri D Sanjeev" w:date="2019-06-07T10:49:00Z">
          <w:r w:rsidR="00003E0F" w:rsidDel="009B00BB">
            <w:rPr>
              <w:shd w:val="clear" w:color="auto" w:fill="FFFFFF"/>
            </w:rPr>
            <w:delText>itude</w:delText>
          </w:r>
        </w:del>
      </w:ins>
      <w:del w:id="1238" w:author="Gayathri D Sanjeev" w:date="2019-06-07T10:49:00Z">
        <w:r w:rsidDel="009B00BB">
          <w:rPr>
            <w:shd w:val="clear" w:color="auto" w:fill="FFFFFF"/>
          </w:rPr>
          <w:delText xml:space="preserve"> and returned to the CR_index dataframe column as 'LocationCoord'. Since the raw-string column is not required anymore, it is dropped.</w:delText>
        </w:r>
      </w:del>
    </w:p>
    <w:p w14:paraId="128FA8F5" w14:textId="4A0747C6" w:rsidR="006B5DDF" w:rsidDel="009B00BB" w:rsidRDefault="006B5DDF" w:rsidP="007774F3">
      <w:pPr>
        <w:rPr>
          <w:del w:id="1239" w:author="Gayathri D Sanjeev" w:date="2019-06-07T10:49:00Z"/>
          <w:shd w:val="clear" w:color="auto" w:fill="FFFFFF"/>
        </w:rPr>
      </w:pPr>
      <w:del w:id="1240" w:author="Gayathri D Sanjeev" w:date="2019-06-07T10:49:00Z">
        <w:r w:rsidDel="009B00BB">
          <w:rPr>
            <w:shd w:val="clear" w:color="auto" w:fill="FFFFFF"/>
          </w:rPr>
          <w:delText xml:space="preserve">Next, we use the folium package once again and a 'for' loop to go through the values in the CR_index dataframe and chart them on the map. If the Value Count of a particular location is more than </w:delText>
        </w:r>
      </w:del>
      <w:del w:id="1241" w:author="Gayathri D Sanjeev" w:date="2019-06-07T09:58:00Z">
        <w:r w:rsidDel="008E0D6D">
          <w:rPr>
            <w:shd w:val="clear" w:color="auto" w:fill="FFFFFF"/>
          </w:rPr>
          <w:delText>1</w:delText>
        </w:r>
      </w:del>
      <w:del w:id="1242" w:author="Gayathri D Sanjeev" w:date="2019-06-07T10:49:00Z">
        <w:r w:rsidDel="009B00BB">
          <w:rPr>
            <w:shd w:val="clear" w:color="auto" w:fill="FFFFFF"/>
          </w:rPr>
          <w:delText xml:space="preserve">000, then an orange circle will be drawn on the map. If not, </w:delText>
        </w:r>
      </w:del>
      <w:del w:id="1243" w:author="Gayathri D Sanjeev" w:date="2019-06-07T09:59:00Z">
        <w:r w:rsidDel="008E0D6D">
          <w:rPr>
            <w:shd w:val="clear" w:color="auto" w:fill="FFFFFF"/>
          </w:rPr>
          <w:delText>the original</w:delText>
        </w:r>
      </w:del>
      <w:del w:id="1244" w:author="Gayathri D Sanjeev" w:date="2019-06-07T10:49:00Z">
        <w:r w:rsidDel="009B00BB">
          <w:rPr>
            <w:shd w:val="clear" w:color="auto" w:fill="FFFFFF"/>
          </w:rPr>
          <w:delText xml:space="preserve"> </w:delText>
        </w:r>
      </w:del>
      <w:del w:id="1245" w:author="Gayathri D Sanjeev" w:date="2019-06-07T09:59:00Z">
        <w:r w:rsidDel="008E0D6D">
          <w:rPr>
            <w:shd w:val="clear" w:color="auto" w:fill="FFFFFF"/>
          </w:rPr>
          <w:delText xml:space="preserve">blue </w:delText>
        </w:r>
      </w:del>
      <w:del w:id="1246" w:author="Gayathri D Sanjeev" w:date="2019-06-07T10:49:00Z">
        <w:r w:rsidDel="009B00BB">
          <w:rPr>
            <w:shd w:val="clear" w:color="auto" w:fill="FFFFFF"/>
          </w:rPr>
          <w:delText>color will be drawn.</w:delText>
        </w:r>
      </w:del>
    </w:p>
    <w:p w14:paraId="2C3AC539" w14:textId="78CEFC1D" w:rsidR="006B5DDF" w:rsidRDefault="00942862" w:rsidP="007774F3">
      <w:pPr>
        <w:rPr>
          <w:shd w:val="clear" w:color="auto" w:fill="FFFFFF"/>
        </w:rPr>
      </w:pPr>
      <w:ins w:id="1247" w:author="Gayathri D Sanjeev" w:date="2019-06-07T10:05:00Z">
        <w:r>
          <w:rPr>
            <w:noProof/>
            <w:shd w:val="clear" w:color="auto" w:fill="FFFFFF"/>
          </w:rPr>
          <w:drawing>
            <wp:inline distT="0" distB="0" distL="0" distR="0" wp14:anchorId="5D4F84ED" wp14:editId="50F2054B">
              <wp:extent cx="650367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03670" cy="4095750"/>
                      </a:xfrm>
                      <a:prstGeom prst="rect">
                        <a:avLst/>
                      </a:prstGeom>
                      <a:noFill/>
                      <a:ln>
                        <a:noFill/>
                      </a:ln>
                    </pic:spPr>
                  </pic:pic>
                </a:graphicData>
              </a:graphic>
            </wp:inline>
          </w:drawing>
        </w:r>
      </w:ins>
    </w:p>
    <w:p w14:paraId="3560A409" w14:textId="5781BAD2" w:rsidR="006B5DDF" w:rsidRDefault="006B5DDF" w:rsidP="007774F3">
      <w:pPr>
        <w:rPr>
          <w:shd w:val="clear" w:color="auto" w:fill="FFFFFF"/>
        </w:rPr>
      </w:pPr>
    </w:p>
    <w:p w14:paraId="26E8E40E" w14:textId="4F81B7CA" w:rsidR="006B5DDF" w:rsidRDefault="006B5DDF" w:rsidP="007774F3">
      <w:pPr>
        <w:rPr>
          <w:shd w:val="clear" w:color="auto" w:fill="FFFFFF"/>
        </w:rPr>
      </w:pPr>
    </w:p>
    <w:p w14:paraId="191E4A24" w14:textId="363C3C2C" w:rsidR="006B5DDF" w:rsidRPr="006B5DDF" w:rsidRDefault="006B5DDF" w:rsidP="007774F3">
      <w:pPr>
        <w:rPr>
          <w:ins w:id="1248" w:author="Gayathri D Sanjeev" w:date="2019-06-07T09:17:00Z"/>
        </w:rPr>
      </w:pPr>
      <w:r w:rsidRPr="006B5DDF">
        <w:t xml:space="preserve">We can see from the above map that there are approximately </w:t>
      </w:r>
      <w:r w:rsidR="00255C2D">
        <w:t>4</w:t>
      </w:r>
      <w:r w:rsidRPr="006B5DDF">
        <w:t xml:space="preserve"> locations with criminal incidents</w:t>
      </w:r>
      <w:r w:rsidR="00255C2D">
        <w:t xml:space="preserve"> more than 3000 over the past 18 years</w:t>
      </w:r>
      <w:r w:rsidRPr="006B5DDF">
        <w:t>. If you hover over one of the orange circles and click on it, it will show you the number of crimes committed.</w:t>
      </w:r>
    </w:p>
    <w:p w14:paraId="2C7CDE19" w14:textId="6C5DB7C6" w:rsidR="172EAB79" w:rsidRDefault="172EAB79"/>
    <w:p w14:paraId="3A0EFA2E" w14:textId="6F34EC6E" w:rsidR="006B5DDF" w:rsidRDefault="006B5DDF" w:rsidP="007774F3">
      <w:pPr>
        <w:rPr>
          <w:ins w:id="1249" w:author="Gayathri D Sanjeev" w:date="2019-06-07T09:17:00Z"/>
        </w:rPr>
      </w:pPr>
      <w:r w:rsidRPr="006B5DDF">
        <w:t xml:space="preserve">By zooming into one of the orange circles, </w:t>
      </w:r>
      <w:r w:rsidRPr="00942862">
        <w:t xml:space="preserve">we can see that the </w:t>
      </w:r>
      <w:del w:id="1250" w:author="Gayathri D Sanjeev" w:date="2019-06-07T10:00:00Z">
        <w:r w:rsidRPr="00942862" w:rsidDel="008E0D6D">
          <w:delText xml:space="preserve">loop </w:delText>
        </w:r>
      </w:del>
      <w:ins w:id="1251" w:author="Gayathri D Sanjeev" w:date="2019-06-07T10:07:00Z">
        <w:r w:rsidR="00942862" w:rsidRPr="00942862">
          <w:t>Chicago</w:t>
        </w:r>
      </w:ins>
      <w:ins w:id="1252" w:author="Gayathri D Sanjeev" w:date="2019-06-07T10:06:00Z">
        <w:r w:rsidR="00942862" w:rsidRPr="00942862">
          <w:rPr>
            <w:rPrChange w:id="1253" w:author="Gayathri D Sanjeev" w:date="2019-06-07T10:06:00Z">
              <w:rPr>
                <w:b/>
                <w:bCs/>
              </w:rPr>
            </w:rPrChange>
          </w:rPr>
          <w:t xml:space="preserve"> loop</w:t>
        </w:r>
      </w:ins>
      <w:ins w:id="1254" w:author="Gayathri D Sanjeev" w:date="2019-06-07T10:00:00Z">
        <w:r w:rsidR="008E0D6D" w:rsidRPr="172EAB79">
          <w:t xml:space="preserve"> </w:t>
        </w:r>
      </w:ins>
      <w:r w:rsidRPr="00942862">
        <w:t>area has a high number</w:t>
      </w:r>
      <w:ins w:id="1255" w:author="David F Madsen" w:date="2019-06-06T18:49:00Z">
        <w:r w:rsidR="00003E0F" w:rsidRPr="172EAB79">
          <w:t xml:space="preserve">, </w:t>
        </w:r>
      </w:ins>
      <w:del w:id="1256" w:author="David F Madsen" w:date="2019-06-06T18:49:00Z">
        <w:r w:rsidRPr="00942862" w:rsidDel="00003E0F">
          <w:delText xml:space="preserve"> of </w:delText>
        </w:r>
      </w:del>
      <w:ins w:id="1257" w:author="Gayathri D Sanjeev" w:date="2019-06-07T10:07:00Z">
        <w:r w:rsidR="00942862">
          <w:t>3138</w:t>
        </w:r>
      </w:ins>
      <w:del w:id="1258" w:author="Gayathri D Sanjeev" w:date="2019-06-07T10:07:00Z">
        <w:r w:rsidRPr="00942862" w:rsidDel="00942862">
          <w:delText>2093</w:delText>
        </w:r>
      </w:del>
      <w:ins w:id="1259" w:author="David F Madsen" w:date="2019-06-06T18:49:00Z">
        <w:r w:rsidR="00003E0F" w:rsidRPr="172EAB79">
          <w:t>,</w:t>
        </w:r>
      </w:ins>
      <w:r w:rsidRPr="00942862">
        <w:t xml:space="preserve"> criminal incidents over the years of 20</w:t>
      </w:r>
      <w:ins w:id="1260" w:author="Gayathri D Sanjeev" w:date="2019-06-07T10:07:00Z">
        <w:r w:rsidR="00942862">
          <w:t>01</w:t>
        </w:r>
      </w:ins>
      <w:del w:id="1261" w:author="Gayathri D Sanjeev" w:date="2019-06-07T10:07:00Z">
        <w:r w:rsidRPr="00942862" w:rsidDel="00942862">
          <w:delText>10</w:delText>
        </w:r>
      </w:del>
      <w:r w:rsidRPr="00942862">
        <w:t xml:space="preserve"> to 201</w:t>
      </w:r>
      <w:ins w:id="1262" w:author="Gayathri D Sanjeev" w:date="2019-06-07T10:07:00Z">
        <w:r w:rsidR="00942862">
          <w:t>9</w:t>
        </w:r>
      </w:ins>
      <w:del w:id="1263" w:author="Gayathri D Sanjeev" w:date="2019-06-07T10:07:00Z">
        <w:r w:rsidRPr="00942862" w:rsidDel="00942862">
          <w:delText>6</w:delText>
        </w:r>
      </w:del>
      <w:r w:rsidRPr="172EAB79">
        <w:t>.</w:t>
      </w:r>
      <w:r w:rsidRPr="008E0D6D">
        <w:rPr>
          <w:b/>
          <w:bCs/>
          <w:rPrChange w:id="1264" w:author="Gayathri D Sanjeev" w:date="2019-06-07T10:00:00Z">
            <w:rPr/>
          </w:rPrChange>
        </w:rPr>
        <w:t xml:space="preserve"> </w:t>
      </w:r>
      <w:del w:id="1265" w:author="Gayathri D Sanjeev" w:date="2019-06-07T10:07:00Z">
        <w:r w:rsidRPr="008E0D6D" w:rsidDel="00942862">
          <w:rPr>
            <w:b/>
            <w:bCs/>
            <w:rPrChange w:id="1266" w:author="Gayathri D Sanjeev" w:date="2019-06-07T10:00:00Z">
              <w:rPr/>
            </w:rPrChange>
          </w:rPr>
          <w:delText>There's also the Magnificent</w:delText>
        </w:r>
        <w:r w:rsidRPr="006B5DDF" w:rsidDel="00942862">
          <w:delText xml:space="preserve"> Mile area with 1319 incidents. </w:delText>
        </w:r>
      </w:del>
      <w:r w:rsidRPr="006B5DDF">
        <w:t xml:space="preserve">This is quite baffling and at the same time obvious considering these two places are highly populated and </w:t>
      </w:r>
      <w:del w:id="1267" w:author="David F Madsen" w:date="2019-06-06T18:49:00Z">
        <w:r w:rsidRPr="006B5DDF" w:rsidDel="00003E0F">
          <w:delText xml:space="preserve">a </w:delText>
        </w:r>
      </w:del>
      <w:r w:rsidRPr="006B5DDF">
        <w:t>high traffic area</w:t>
      </w:r>
      <w:ins w:id="1268" w:author="David F Madsen" w:date="2019-06-06T18:49:00Z">
        <w:r w:rsidR="00003E0F">
          <w:t>s</w:t>
        </w:r>
      </w:ins>
      <w:r w:rsidRPr="006B5DDF">
        <w:t xml:space="preserve">. Again, it would be interesting to draw more maps by separating them by primary crime type to see if these areas change. </w:t>
      </w:r>
      <w:ins w:id="1269" w:author="Gayathri D Sanjeev" w:date="2019-06-07T09:17:00Z">
        <w:r w:rsidR="172EAB79" w:rsidRPr="006B5DDF">
          <w:t xml:space="preserve">We </w:t>
        </w:r>
      </w:ins>
      <w:del w:id="1270" w:author="Gayathri D Sanjeev" w:date="2019-06-07T09:17:00Z">
        <w:r w:rsidRPr="006B5DDF" w:rsidDel="172EAB79">
          <w:delText xml:space="preserve">I </w:delText>
        </w:r>
      </w:del>
      <w:r w:rsidRPr="006B5DDF">
        <w:t>suspect for now that the thefts are the most common type of crime in these areas.</w:t>
      </w:r>
    </w:p>
    <w:p w14:paraId="0CC67F5D" w14:textId="65A29226" w:rsidR="172EAB79" w:rsidRDefault="172EAB79"/>
    <w:p w14:paraId="33EBB94B" w14:textId="221B66B2" w:rsidR="008572C5" w:rsidRDefault="008572C5" w:rsidP="007774F3">
      <w:pPr>
        <w:rPr>
          <w:ins w:id="1271" w:author="Gayathri D Sanjeev" w:date="2019-06-07T09:16:00Z"/>
          <w:lang w:val="en-US"/>
        </w:rPr>
      </w:pPr>
      <w:ins w:id="1272" w:author="Gayathri D Sanjeev" w:date="2019-06-07T10:18:00Z">
        <w:r>
          <w:t xml:space="preserve">After considering various algorithm models to predict the primary type of crime, we zeroed in on the </w:t>
        </w:r>
        <w:proofErr w:type="spellStart"/>
        <w:r>
          <w:t>XGBoost</w:t>
        </w:r>
        <w:proofErr w:type="spellEnd"/>
        <w:r>
          <w:t xml:space="preserve"> algorithm because of its speed and performance. </w:t>
        </w:r>
      </w:ins>
      <w:ins w:id="1273" w:author="Gayathri D Sanjeev" w:date="2019-06-07T10:19:00Z">
        <w:r w:rsidRPr="008572C5">
          <w:t xml:space="preserve">Just to give a brief overview of this algorithm, it uses boosting technique to combine a set of weak learners and delivers </w:t>
        </w:r>
        <w:r w:rsidRPr="008572C5">
          <w:lastRenderedPageBreak/>
          <w:t xml:space="preserve">improved prediction accuracy. The outcomes that were misclassified are given a higher weight than the ones that were correctly classified. </w:t>
        </w:r>
        <w:r w:rsidRPr="008572C5">
          <w:rPr>
            <w:lang w:val="en-US"/>
          </w:rPr>
          <w:t xml:space="preserve">the basic idea behind boosting algorithms is building a weak model, making conclusions about the various feature importance and parameters, and then using those conclusions to build a new, stronger model and capitalize on the misclassification error of the previous model and try to reduce it. One </w:t>
        </w:r>
        <w:r>
          <w:rPr>
            <w:lang w:val="en-US"/>
          </w:rPr>
          <w:t>way to</w:t>
        </w:r>
        <w:r w:rsidRPr="008572C5">
          <w:rPr>
            <w:lang w:val="en-US"/>
          </w:rPr>
          <w:t xml:space="preserve"> visualize th</w:t>
        </w:r>
        <w:r>
          <w:rPr>
            <w:lang w:val="en-US"/>
          </w:rPr>
          <w:t xml:space="preserve">is model is to </w:t>
        </w:r>
      </w:ins>
      <w:ins w:id="1274" w:author="Gayathri D Sanjeev" w:date="2019-06-07T10:20:00Z">
        <w:r>
          <w:rPr>
            <w:lang w:val="en-US"/>
          </w:rPr>
          <w:t xml:space="preserve">visualize the </w:t>
        </w:r>
      </w:ins>
      <w:ins w:id="1275" w:author="Gayathri D Sanjeev" w:date="2019-06-07T10:19:00Z">
        <w:r w:rsidRPr="008572C5">
          <w:rPr>
            <w:lang w:val="en-US"/>
          </w:rPr>
          <w:t>decision trees from the fully boosted model that the algorithm creates using the</w:t>
        </w:r>
      </w:ins>
      <w:ins w:id="1276" w:author="Gayathri D Sanjeev" w:date="2019-06-07T10:20:00Z">
        <w:r>
          <w:rPr>
            <w:lang w:val="en-US"/>
          </w:rPr>
          <w:t xml:space="preserve"> entire</w:t>
        </w:r>
      </w:ins>
      <w:ins w:id="1277" w:author="Gayathri D Sanjeev" w:date="2019-06-07T10:19:00Z">
        <w:r w:rsidRPr="008572C5">
          <w:rPr>
            <w:lang w:val="en-US"/>
          </w:rPr>
          <w:t xml:space="preserve"> crime dataset. We can see that the model arrived at its final decisions using the Location Description code as the main attribute to make the splits.</w:t>
        </w:r>
      </w:ins>
      <w:ins w:id="1278" w:author="Gayathri D Sanjeev" w:date="2019-06-07T11:53:00Z">
        <w:r w:rsidR="00673619">
          <w:rPr>
            <w:lang w:val="en-US"/>
          </w:rPr>
          <w:t xml:space="preserve"> </w:t>
        </w:r>
      </w:ins>
      <w:ins w:id="1279" w:author="Gayathri D Sanjeev" w:date="2019-06-07T11:52:00Z">
        <w:r w:rsidR="00673619">
          <w:rPr>
            <w:lang w:val="en-US"/>
          </w:rPr>
          <w:t>(</w:t>
        </w:r>
        <w:r w:rsidR="00673619" w:rsidRPr="00673619">
          <w:rPr>
            <w:rPrChange w:id="1280" w:author="Gayathri D Sanjeev" w:date="2019-06-07T11:52:00Z">
              <w:rPr>
                <w:rStyle w:val="Hyperlink"/>
              </w:rPr>
            </w:rPrChange>
          </w:rPr>
          <w:t>https://www.datacamp.com/community/tutorials/xgboost-in-python</w:t>
        </w:r>
        <w:r w:rsidR="00673619">
          <w:rPr>
            <w:lang w:val="en-US"/>
          </w:rPr>
          <w:t>)</w:t>
        </w:r>
      </w:ins>
    </w:p>
    <w:p w14:paraId="0BE42DFE" w14:textId="0256B2AB" w:rsidR="7C7C8D69" w:rsidRDefault="7C7C8D69">
      <w:pPr>
        <w:rPr>
          <w:lang w:val="en-US"/>
          <w:rPrChange w:id="1281" w:author="Gayathri D Sanjeev" w:date="2019-06-07T09:16:00Z">
            <w:rPr/>
          </w:rPrChange>
        </w:rPr>
      </w:pPr>
    </w:p>
    <w:p w14:paraId="5555BA26" w14:textId="0BE6A577" w:rsidR="008572C5" w:rsidRDefault="008572C5" w:rsidP="007774F3">
      <w:pPr>
        <w:rPr>
          <w:ins w:id="1282" w:author="Gayathri D Sanjeev" w:date="2019-06-07T11:33:00Z"/>
        </w:rPr>
      </w:pPr>
      <w:ins w:id="1283" w:author="Gayathri D Sanjeev" w:date="2019-06-07T10:21:00Z">
        <w:r>
          <w:rPr>
            <w:noProof/>
          </w:rPr>
          <w:drawing>
            <wp:inline distT="0" distB="0" distL="0" distR="0" wp14:anchorId="69936332" wp14:editId="6D545108">
              <wp:extent cx="5943600" cy="4549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49140"/>
                      </a:xfrm>
                      <a:prstGeom prst="rect">
                        <a:avLst/>
                      </a:prstGeom>
                      <a:noFill/>
                      <a:ln>
                        <a:noFill/>
                      </a:ln>
                    </pic:spPr>
                  </pic:pic>
                </a:graphicData>
              </a:graphic>
            </wp:inline>
          </w:drawing>
        </w:r>
      </w:ins>
    </w:p>
    <w:p w14:paraId="723D2D16" w14:textId="5EFAAB31" w:rsidR="7C7C8D69" w:rsidRDefault="7C7C8D69">
      <w:pPr>
        <w:rPr>
          <w:ins w:id="1284" w:author="Gayathri D Sanjeev" w:date="2019-06-07T09:16:00Z"/>
        </w:rPr>
      </w:pPr>
    </w:p>
    <w:p w14:paraId="22F59D4D" w14:textId="77777777" w:rsidR="008468CE" w:rsidRDefault="008468CE" w:rsidP="008468CE">
      <w:pPr>
        <w:rPr>
          <w:ins w:id="1285" w:author="Gayathri D Sanjeev" w:date="2019-06-07T09:16:00Z"/>
          <w:lang w:val="en-US"/>
        </w:rPr>
      </w:pPr>
      <w:ins w:id="1286" w:author="Gayathri D Sanjeev" w:date="2019-06-07T11:34:00Z">
        <w:r>
          <w:t xml:space="preserve">Root Mean Square Error (RMSE) performance metric was used to check the performance of the trained model on the test set. </w:t>
        </w:r>
        <w:r w:rsidRPr="00672BD8">
          <w:t>Root mean Squared error is the square root of the mean of the squared differences between the actual and the predicted values.</w:t>
        </w:r>
        <w:r>
          <w:t xml:space="preserve"> With the initial parameters set and without doing any cross-validation, </w:t>
        </w:r>
        <w:r>
          <w:rPr>
            <w:lang w:val="en-US"/>
          </w:rPr>
          <w:t>the RMSE of this algorithm without cross-validation was 9.94.</w:t>
        </w:r>
      </w:ins>
    </w:p>
    <w:p w14:paraId="54C4687B" w14:textId="4FEB73E5" w:rsidR="7C7C8D69" w:rsidRDefault="7C7C8D69">
      <w:pPr>
        <w:rPr>
          <w:lang w:val="en-US"/>
          <w:rPrChange w:id="1287" w:author="Gayathri D Sanjeev" w:date="2019-06-07T09:16:00Z">
            <w:rPr/>
          </w:rPrChange>
        </w:rPr>
      </w:pPr>
    </w:p>
    <w:p w14:paraId="43A04660" w14:textId="23355A47" w:rsidR="008468CE" w:rsidRPr="00672BD8" w:rsidRDefault="008468CE" w:rsidP="008468CE">
      <w:pPr>
        <w:rPr>
          <w:ins w:id="1288" w:author="Gayathri D Sanjeev" w:date="2019-06-07T11:34:00Z"/>
          <w:lang w:val="en-US"/>
        </w:rPr>
      </w:pPr>
      <w:ins w:id="1289" w:author="Gayathri D Sanjeev" w:date="2019-06-07T11:34:00Z">
        <w:r>
          <w:t xml:space="preserve">To build a more robust model, 3-fold cross validation was used where all the entries in the original training dataset are used both for training as well as validation. Along with this, the important features from the above visualization was used for the newer model. This helped to reduce the root mean square error. The RMSE for the primary type crime prediction reduced as compared to last time and came out to be around </w:t>
        </w:r>
        <w:r>
          <w:rPr>
            <w:lang w:val="en-US"/>
          </w:rPr>
          <w:t xml:space="preserve">5.48. </w:t>
        </w:r>
        <w:r>
          <w:t>Note that a</w:t>
        </w:r>
        <w:r w:rsidRPr="00672BD8">
          <w:t>n even lower RMSE can be obtained by tuning the hyper-parameters</w:t>
        </w:r>
        <w:r>
          <w:t>.</w:t>
        </w:r>
      </w:ins>
    </w:p>
    <w:p w14:paraId="2A6688EB" w14:textId="77777777" w:rsidR="008468CE" w:rsidRDefault="008468CE" w:rsidP="007774F3">
      <w:pPr>
        <w:rPr>
          <w:ins w:id="1290" w:author="Gayathri D Sanjeev" w:date="2019-06-07T10:21:00Z"/>
        </w:rPr>
      </w:pPr>
    </w:p>
    <w:p w14:paraId="58F51908" w14:textId="491F63B6" w:rsidR="008572C5" w:rsidRPr="008572C5" w:rsidRDefault="008572C5" w:rsidP="7C7C8D69">
      <w:pPr>
        <w:rPr>
          <w:ins w:id="1291" w:author="Gayathri D Sanjeev" w:date="2019-06-07T09:16:00Z"/>
        </w:rPr>
      </w:pPr>
      <w:ins w:id="1292" w:author="Gayathri D Sanjeev" w:date="2019-06-07T09:16:00Z">
        <w:r w:rsidRPr="008572C5">
          <w:t xml:space="preserve">Another way to visualize the model is to examine the importance of each feature column in the original dataset within the model. The way the model does this is by counting the number of times each feature is split on across all boosting rounds(trees) in the model and then visualizing the result using a bar graph. We can see that some of the important features that the model used were latitude, location desc code, beat and longitude. Using these important features, the model </w:t>
        </w:r>
        <w:r w:rsidR="7C7C8D69" w:rsidRPr="008572C5">
          <w:t xml:space="preserve">was generated </w:t>
        </w:r>
      </w:ins>
      <w:ins w:id="1293" w:author="Gayathri D Sanjeev" w:date="2019-06-07T10:21:00Z">
        <w:r w:rsidRPr="008572C5">
          <w:t xml:space="preserve">again to predict and the </w:t>
        </w:r>
      </w:ins>
      <w:ins w:id="1294" w:author="Gayathri D Sanjeev" w:date="2019-06-07T11:32:00Z">
        <w:r w:rsidR="00DD23D1">
          <w:t>RMSE improved to 5.19 with cross-validation.</w:t>
        </w:r>
      </w:ins>
    </w:p>
    <w:p w14:paraId="21639ADB" w14:textId="1D9FA30F" w:rsidR="1F546608" w:rsidRDefault="1F546608"/>
    <w:p w14:paraId="55D36867" w14:textId="60FE1B43" w:rsidR="008572C5" w:rsidRDefault="008572C5" w:rsidP="007774F3">
      <w:pPr>
        <w:rPr>
          <w:ins w:id="1295" w:author="Gayathri D Sanjeev" w:date="2019-06-07T10:23:00Z"/>
        </w:rPr>
      </w:pPr>
      <w:ins w:id="1296" w:author="Gayathri D Sanjeev" w:date="2019-06-07T10:22:00Z">
        <w:r>
          <w:rPr>
            <w:noProof/>
          </w:rPr>
          <w:drawing>
            <wp:inline distT="0" distB="0" distL="0" distR="0" wp14:anchorId="73E090A2" wp14:editId="282E3E7D">
              <wp:extent cx="454152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1520" cy="2598420"/>
                      </a:xfrm>
                      <a:prstGeom prst="rect">
                        <a:avLst/>
                      </a:prstGeom>
                      <a:noFill/>
                      <a:ln>
                        <a:noFill/>
                      </a:ln>
                    </pic:spPr>
                  </pic:pic>
                </a:graphicData>
              </a:graphic>
            </wp:inline>
          </w:drawing>
        </w:r>
      </w:ins>
    </w:p>
    <w:p w14:paraId="12575353" w14:textId="50D523A5" w:rsidR="00ED0C83" w:rsidDel="008468CE" w:rsidRDefault="00ED0C83" w:rsidP="007774F3">
      <w:pPr>
        <w:rPr>
          <w:del w:id="1297" w:author="Gayathri D Sanjeev" w:date="2019-06-07T11:33:00Z"/>
          <w:lang w:val="en-US"/>
        </w:rPr>
      </w:pPr>
    </w:p>
    <w:p w14:paraId="1BC54038" w14:textId="77777777" w:rsidR="008468CE" w:rsidRPr="008468CE" w:rsidRDefault="008468CE" w:rsidP="007774F3">
      <w:pPr>
        <w:rPr>
          <w:ins w:id="1298" w:author="Gayathri D Sanjeev" w:date="2019-06-07T11:34:00Z"/>
          <w:lang w:val="en-US"/>
          <w:rPrChange w:id="1299" w:author="Gayathri D Sanjeev" w:date="2019-06-07T11:33:00Z">
            <w:rPr>
              <w:ins w:id="1300" w:author="Gayathri D Sanjeev" w:date="2019-06-07T11:34:00Z"/>
            </w:rPr>
          </w:rPrChange>
        </w:rPr>
      </w:pPr>
    </w:p>
    <w:p w14:paraId="78325091" w14:textId="510A4907" w:rsidR="00942862" w:rsidRDefault="00942862" w:rsidP="1F546608">
      <w:pPr>
        <w:rPr>
          <w:ins w:id="1301" w:author="Gayathri D Sanjeev" w:date="2019-06-07T09:16:00Z"/>
        </w:rPr>
      </w:pPr>
      <w:ins w:id="1302" w:author="Gayathri D Sanjeev" w:date="2019-06-07T10:01:00Z">
        <w:r>
          <w:t>Moving on to the analysis about crime and weather</w:t>
        </w:r>
      </w:ins>
      <w:ins w:id="1303" w:author="Gayathri D Sanjeev" w:date="2019-06-07T10:02:00Z">
        <w:r>
          <w:t xml:space="preserve"> </w:t>
        </w:r>
      </w:ins>
      <w:ins w:id="1304" w:author="Gayathri D Sanjeev" w:date="2019-06-07T10:01:00Z">
        <w:r>
          <w:t>(</w:t>
        </w:r>
      </w:ins>
      <w:ins w:id="1305" w:author="Gayathri D Sanjeev" w:date="2019-06-07T10:08:00Z">
        <w:r>
          <w:t>beach station</w:t>
        </w:r>
      </w:ins>
      <w:ins w:id="1306" w:author="Gayathri D Sanjeev" w:date="2019-06-07T10:01:00Z">
        <w:r>
          <w:t xml:space="preserve">) analysis dataset, </w:t>
        </w:r>
      </w:ins>
      <w:ins w:id="1307" w:author="Gayathri D Sanjeev" w:date="2019-06-07T10:02:00Z">
        <w:r>
          <w:t xml:space="preserve">strong correlations could be found between the temperature and crime </w:t>
        </w:r>
      </w:ins>
      <w:ins w:id="1308" w:author="Gayathri D Sanjeev" w:date="2019-06-07T10:09:00Z">
        <w:r>
          <w:t>committed on a specific</w:t>
        </w:r>
      </w:ins>
      <w:ins w:id="1309" w:author="Gayathri D Sanjeev" w:date="2019-06-07T10:02:00Z">
        <w:r>
          <w:t xml:space="preserve"> </w:t>
        </w:r>
      </w:ins>
      <w:ins w:id="1310" w:author="Gayathri D Sanjeev" w:date="2019-06-07T10:09:00Z">
        <w:r>
          <w:t>day</w:t>
        </w:r>
      </w:ins>
      <w:ins w:id="1311" w:author="Gayathri D Sanjeev" w:date="2019-06-07T10:02:00Z">
        <w:r>
          <w:t xml:space="preserve">. </w:t>
        </w:r>
      </w:ins>
      <w:ins w:id="1312" w:author="Gayathri D Sanjeev" w:date="2019-06-07T10:09:00Z">
        <w:r>
          <w:t xml:space="preserve">But there is not much of a strong correlation between </w:t>
        </w:r>
      </w:ins>
      <w:ins w:id="1313" w:author="Gayathri D Sanjeev" w:date="2019-06-07T10:10:00Z">
        <w:r>
          <w:t xml:space="preserve">precipitation and crime on a specific day. </w:t>
        </w:r>
      </w:ins>
      <w:ins w:id="1314" w:author="Gayathri D Sanjeev" w:date="2019-06-07T10:02:00Z">
        <w:r>
          <w:t>The below scatter plot</w:t>
        </w:r>
      </w:ins>
      <w:ins w:id="1315" w:author="Gayathri D Sanjeev" w:date="2019-06-07T10:10:00Z">
        <w:r>
          <w:t>s</w:t>
        </w:r>
      </w:ins>
      <w:ins w:id="1316" w:author="Gayathri D Sanjeev" w:date="2019-06-07T10:02:00Z">
        <w:r>
          <w:t xml:space="preserve"> depict the same.</w:t>
        </w:r>
      </w:ins>
      <w:ins w:id="1317" w:author="David F Madsen" w:date="2019-06-06T18:50:00Z">
        <w:del w:id="1318" w:author="Gayathri D Sanjeev" w:date="2019-06-07T10:01:00Z">
          <w:r w:rsidR="001B4F65" w:rsidDel="00942862">
            <w:delText>I</w:delText>
          </w:r>
        </w:del>
        <w:del w:id="1319" w:author="Gayathri D Sanjeev" w:date="2019-06-07T10:02:00Z">
          <w:r w:rsidR="001B4F65" w:rsidDel="00942862">
            <w:delText xml:space="preserve">nitial attempts at finding correlations between crime and weather at “the beach” did not yield any strong </w:delText>
          </w:r>
        </w:del>
      </w:ins>
      <w:ins w:id="1320" w:author="David F Madsen" w:date="2019-06-06T18:51:00Z">
        <w:del w:id="1321" w:author="Gayathri D Sanjeev" w:date="2019-06-07T10:02:00Z">
          <w:r w:rsidR="001B4F65" w:rsidDel="00942862">
            <w:delText>conclusions.</w:delText>
          </w:r>
        </w:del>
      </w:ins>
    </w:p>
    <w:p w14:paraId="729F8CB4" w14:textId="445A6FB0" w:rsidR="1F546608" w:rsidRDefault="1F546608"/>
    <w:p w14:paraId="3354E6DE" w14:textId="65855027" w:rsidR="00942862" w:rsidRDefault="00942862" w:rsidP="007774F3">
      <w:pPr>
        <w:rPr>
          <w:ins w:id="1322" w:author="Gayathri D Sanjeev" w:date="2019-06-07T10:03:00Z"/>
        </w:rPr>
      </w:pPr>
      <w:ins w:id="1323" w:author="Gayathri D Sanjeev" w:date="2019-06-07T10:03:00Z">
        <w:r w:rsidRPr="00942862">
          <w:rPr>
            <w:noProof/>
          </w:rPr>
          <w:lastRenderedPageBreak/>
          <w:drawing>
            <wp:inline distT="0" distB="0" distL="0" distR="0" wp14:anchorId="2673DEFC" wp14:editId="463E4350">
              <wp:extent cx="3676453" cy="4436334"/>
              <wp:effectExtent l="0" t="0" r="635" b="2540"/>
              <wp:docPr id="18" name="Picture 9">
                <a:extLst xmlns:a="http://schemas.openxmlformats.org/drawingml/2006/main">
                  <a:ext uri="{FF2B5EF4-FFF2-40B4-BE49-F238E27FC236}">
                    <a16:creationId xmlns:a16="http://schemas.microsoft.com/office/drawing/2014/main" id="{88E4E9F5-DDD0-49AF-B7A7-DD8ACC3EC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8E4E9F5-DDD0-49AF-B7A7-DD8ACC3ECD47}"/>
                          </a:ext>
                        </a:extLst>
                      </pic:cNvPr>
                      <pic:cNvPicPr>
                        <a:picLocks noChangeAspect="1"/>
                      </pic:cNvPicPr>
                    </pic:nvPicPr>
                    <pic:blipFill>
                      <a:blip r:embed="rId24"/>
                      <a:stretch>
                        <a:fillRect/>
                      </a:stretch>
                    </pic:blipFill>
                    <pic:spPr>
                      <a:xfrm>
                        <a:off x="0" y="0"/>
                        <a:ext cx="3676453" cy="4436334"/>
                      </a:xfrm>
                      <a:prstGeom prst="rect">
                        <a:avLst/>
                      </a:prstGeom>
                    </pic:spPr>
                  </pic:pic>
                </a:graphicData>
              </a:graphic>
            </wp:inline>
          </w:drawing>
        </w:r>
      </w:ins>
    </w:p>
    <w:p w14:paraId="4660C8C0" w14:textId="201ABA5A" w:rsidR="00942862" w:rsidRDefault="00942862" w:rsidP="007774F3">
      <w:pPr>
        <w:rPr>
          <w:ins w:id="1324" w:author="Gayathri D Sanjeev" w:date="2019-06-07T10:01:00Z"/>
        </w:rPr>
      </w:pPr>
      <w:ins w:id="1325" w:author="Gayathri D Sanjeev" w:date="2019-06-07T10:03:00Z">
        <w:r w:rsidRPr="00942862">
          <w:rPr>
            <w:noProof/>
          </w:rPr>
          <w:lastRenderedPageBreak/>
          <w:drawing>
            <wp:inline distT="0" distB="0" distL="0" distR="0" wp14:anchorId="3C6BC8FD" wp14:editId="0E0A77E4">
              <wp:extent cx="3676453" cy="4351338"/>
              <wp:effectExtent l="0" t="0" r="635" b="0"/>
              <wp:docPr id="19" name="Content Placeholder 7">
                <a:extLst xmlns:a="http://schemas.openxmlformats.org/drawingml/2006/main">
                  <a:ext uri="{FF2B5EF4-FFF2-40B4-BE49-F238E27FC236}">
                    <a16:creationId xmlns:a16="http://schemas.microsoft.com/office/drawing/2014/main" id="{D0B56471-CB9A-484E-80FE-C82DF2D805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D0B56471-CB9A-484E-80FE-C82DF2D805F2}"/>
                          </a:ext>
                        </a:extLst>
                      </pic:cNvPr>
                      <pic:cNvPicPr>
                        <a:picLocks noGrp="1" noChangeAspect="1"/>
                      </pic:cNvPicPr>
                    </pic:nvPicPr>
                    <pic:blipFill>
                      <a:blip r:embed="rId25"/>
                      <a:stretch>
                        <a:fillRect/>
                      </a:stretch>
                    </pic:blipFill>
                    <pic:spPr>
                      <a:xfrm>
                        <a:off x="0" y="0"/>
                        <a:ext cx="3676453" cy="4351338"/>
                      </a:xfrm>
                      <a:prstGeom prst="rect">
                        <a:avLst/>
                      </a:prstGeom>
                    </pic:spPr>
                  </pic:pic>
                </a:graphicData>
              </a:graphic>
            </wp:inline>
          </w:drawing>
        </w:r>
      </w:ins>
    </w:p>
    <w:p w14:paraId="7D9CF3E3" w14:textId="61704979" w:rsidR="00003E0F" w:rsidRDefault="00942862" w:rsidP="1F546608">
      <w:pPr>
        <w:rPr>
          <w:ins w:id="1326" w:author="Gayathri D Sanjeev" w:date="2019-06-07T09:16:00Z"/>
        </w:rPr>
      </w:pPr>
      <w:ins w:id="1327" w:author="Gayathri D Sanjeev" w:date="2019-06-07T10:10:00Z">
        <w:r>
          <w:t>Using the second weather dataset from the Midway Airport</w:t>
        </w:r>
      </w:ins>
      <w:ins w:id="1328" w:author="David F Madsen" w:date="2019-06-06T18:51:00Z">
        <w:del w:id="1329" w:author="Gayathri D Sanjeev" w:date="2019-06-07T10:01:00Z">
          <w:r w:rsidR="001B4F65" w:rsidDel="00942862">
            <w:delText xml:space="preserve"> </w:delText>
          </w:r>
        </w:del>
        <w:del w:id="1330" w:author="Gayathri D Sanjeev" w:date="2019-06-07T10:10:00Z">
          <w:r w:rsidR="001B4F65" w:rsidDel="00942862">
            <w:delText>After cleaning and merging the Midway Airport weather as previously noted</w:delText>
          </w:r>
        </w:del>
        <w:r w:rsidR="001B4F65">
          <w:t>, several complex models were attempted to learn more about how weather affects crime in the city.</w:t>
        </w:r>
      </w:ins>
      <w:ins w:id="1331" w:author="David F Madsen" w:date="2019-06-06T18:52:00Z">
        <w:del w:id="1332" w:author="Gayathri D Sanjeev" w:date="2019-06-07T09:16:00Z">
          <w:r w:rsidR="001B4F65" w:rsidDel="1F546608">
            <w:delText xml:space="preserve"> In particular,</w:delText>
          </w:r>
        </w:del>
        <w:r w:rsidR="001B4F65">
          <w:t xml:space="preserve"> Naïve Bayes and Support Vector Machine base models were attempted, b</w:t>
        </w:r>
      </w:ins>
      <w:ins w:id="1333" w:author="David F Madsen" w:date="2019-06-06T18:53:00Z">
        <w:r w:rsidR="001B4F65">
          <w:t>ut their predictability was not much better than the trivial “majority vote” case.</w:t>
        </w:r>
      </w:ins>
      <w:ins w:id="1334" w:author="David F Madsen" w:date="2019-06-06T18:52:00Z">
        <w:r w:rsidR="001B4F65">
          <w:t xml:space="preserve"> </w:t>
        </w:r>
      </w:ins>
      <w:ins w:id="1335" w:author="David F Madsen" w:date="2019-06-06T18:53:00Z">
        <w:r w:rsidR="001B4F65">
          <w:t>After some reconsideration, a regression analysis was used.</w:t>
        </w:r>
      </w:ins>
    </w:p>
    <w:p w14:paraId="2209900F" w14:textId="132C9B8F" w:rsidR="1F546608" w:rsidRDefault="1F546608"/>
    <w:p w14:paraId="0504AB10" w14:textId="4E3E1092" w:rsidR="001B4F65" w:rsidDel="008572C5" w:rsidRDefault="001B4F65" w:rsidP="007774F3">
      <w:pPr>
        <w:rPr>
          <w:ins w:id="1336" w:author="David F Madsen" w:date="2019-06-06T18:58:00Z"/>
          <w:del w:id="1337" w:author="Gayathri D Sanjeev" w:date="2019-06-07T10:11:00Z"/>
        </w:rPr>
      </w:pPr>
      <w:ins w:id="1338" w:author="David F Madsen" w:date="2019-06-06T18:54:00Z">
        <w:r>
          <w:t>Multivariate linear regression was chosen with the unit of analysis chosen as the total number of crimes committed</w:t>
        </w:r>
      </w:ins>
      <w:ins w:id="1339" w:author="David F Madsen" w:date="2019-06-06T18:55:00Z">
        <w:r>
          <w:t xml:space="preserve"> in a given day</w:t>
        </w:r>
      </w:ins>
      <w:ins w:id="1340" w:author="David F Madsen" w:date="2019-06-06T18:56:00Z">
        <w:r>
          <w:t>. The variables considered were exclusively from the Midway weather data set and included ma</w:t>
        </w:r>
      </w:ins>
      <w:ins w:id="1341" w:author="David F Madsen" w:date="2019-06-06T18:57:00Z">
        <w:r>
          <w:t>ximum, minimum and average temperatures as well as sunrise, sunset and precipitation.</w:t>
        </w:r>
      </w:ins>
      <w:ins w:id="1342" w:author="David F Madsen" w:date="2019-06-06T18:58:00Z">
        <w:r>
          <w:t xml:space="preserve"> The results were not very promising but did yield some minor insights.</w:t>
        </w:r>
      </w:ins>
    </w:p>
    <w:p w14:paraId="3E0E9CA3" w14:textId="58DB1F37" w:rsidR="001B4F65" w:rsidRPr="006B5DDF" w:rsidRDefault="001B4F65" w:rsidP="007774F3"/>
    <w:p w14:paraId="6BA08BE7" w14:textId="77777777" w:rsidR="006B5DDF" w:rsidRPr="006B5DDF" w:rsidRDefault="006B5DDF" w:rsidP="007774F3">
      <w:ins w:id="1343" w:author="Gayathri D Sanjeev" w:date="2019-06-07T09:16:00Z">
        <w:r w:rsidRPr="006B5DDF">
          <w:t>Thus, there is so much more to explore with this dataset. We could ask many more questions and combine various other data sources to come up with newer findings. We could probably combine weather datasets with this data to see if weather had an impact on the type of crime that was committed on a day or season.</w:t>
        </w:r>
      </w:ins>
    </w:p>
    <w:p w14:paraId="3E749DE5" w14:textId="33AEBBFC" w:rsidR="006B5DDF" w:rsidRDefault="001B4F65" w:rsidP="007774F3">
      <w:pPr>
        <w:rPr>
          <w:ins w:id="1344" w:author="David F Madsen" w:date="2019-06-06T19:00:00Z"/>
          <w:shd w:val="clear" w:color="auto" w:fill="FFFFFF"/>
        </w:rPr>
      </w:pPr>
      <w:ins w:id="1345" w:author="David F Madsen" w:date="2019-06-06T18:59:00Z">
        <w:r w:rsidRPr="001B4F65">
          <w:rPr>
            <w:noProof/>
            <w:shd w:val="clear" w:color="auto" w:fill="FFFFFF"/>
          </w:rPr>
          <w:lastRenderedPageBreak/>
          <w:drawing>
            <wp:inline distT="0" distB="0" distL="0" distR="0" wp14:anchorId="2AA44E8E" wp14:editId="40DFBFC5">
              <wp:extent cx="5943600" cy="3729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29990"/>
                      </a:xfrm>
                      <a:prstGeom prst="rect">
                        <a:avLst/>
                      </a:prstGeom>
                    </pic:spPr>
                  </pic:pic>
                </a:graphicData>
              </a:graphic>
            </wp:inline>
          </w:drawing>
        </w:r>
      </w:ins>
    </w:p>
    <w:p w14:paraId="22A642FD" w14:textId="75E31A85" w:rsidR="71A4147E" w:rsidRDefault="71A4147E">
      <w:pPr>
        <w:rPr>
          <w:ins w:id="1346" w:author="Gayathri D Sanjeev" w:date="2019-06-07T09:15:00Z"/>
        </w:rPr>
      </w:pPr>
    </w:p>
    <w:p w14:paraId="516E832B" w14:textId="633447B3" w:rsidR="001B4F65" w:rsidRDefault="001B4F65" w:rsidP="007774F3">
      <w:pPr>
        <w:rPr>
          <w:ins w:id="1347" w:author="Gayathri D Sanjeev" w:date="2019-06-07T09:15:00Z"/>
          <w:shd w:val="clear" w:color="auto" w:fill="FFFFFF"/>
        </w:rPr>
      </w:pPr>
      <w:ins w:id="1348" w:author="David F Madsen" w:date="2019-06-06T19:00:00Z">
        <w:r>
          <w:rPr>
            <w:shd w:val="clear" w:color="auto" w:fill="FFFFFF"/>
          </w:rPr>
          <w:t xml:space="preserve">The P-values </w:t>
        </w:r>
        <w:r w:rsidR="00332EBD">
          <w:rPr>
            <w:shd w:val="clear" w:color="auto" w:fill="FFFFFF"/>
          </w:rPr>
          <w:t>for daily sunrise and precipitation suggest they have a significant effect on how man</w:t>
        </w:r>
      </w:ins>
      <w:ins w:id="1349" w:author="David F Madsen" w:date="2019-06-06T19:01:00Z">
        <w:r w:rsidR="00332EBD">
          <w:rPr>
            <w:shd w:val="clear" w:color="auto" w:fill="FFFFFF"/>
          </w:rPr>
          <w:t>y crimes are committed on a given day in Chicago.</w:t>
        </w:r>
      </w:ins>
    </w:p>
    <w:p w14:paraId="54CEA961" w14:textId="23A41D65" w:rsidR="71A4147E" w:rsidRDefault="71A4147E"/>
    <w:p w14:paraId="67AF99A8" w14:textId="699BCCE5" w:rsidR="00332EBD" w:rsidRDefault="00332EBD" w:rsidP="007774F3">
      <w:pPr>
        <w:rPr>
          <w:shd w:val="clear" w:color="auto" w:fill="FFFFFF"/>
        </w:rPr>
      </w:pPr>
      <w:ins w:id="1350" w:author="David F Madsen" w:date="2019-06-06T19:01:00Z">
        <w:r w:rsidRPr="00332EBD">
          <w:rPr>
            <w:noProof/>
            <w:shd w:val="clear" w:color="auto" w:fill="FFFFFF"/>
          </w:rPr>
          <w:lastRenderedPageBreak/>
          <w:drawing>
            <wp:inline distT="0" distB="0" distL="0" distR="0" wp14:anchorId="19105C63" wp14:editId="29424878">
              <wp:extent cx="5943600" cy="3982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82085"/>
                      </a:xfrm>
                      <a:prstGeom prst="rect">
                        <a:avLst/>
                      </a:prstGeom>
                    </pic:spPr>
                  </pic:pic>
                </a:graphicData>
              </a:graphic>
            </wp:inline>
          </w:drawing>
        </w:r>
      </w:ins>
    </w:p>
    <w:p w14:paraId="287691A0" w14:textId="234EA659" w:rsidR="006B5DDF" w:rsidRDefault="00332EBD" w:rsidP="007774F3">
      <w:pPr>
        <w:rPr>
          <w:ins w:id="1351" w:author="David F Madsen" w:date="2019-06-06T19:02:00Z"/>
        </w:rPr>
      </w:pPr>
      <w:ins w:id="1352" w:author="David F Madsen" w:date="2019-06-06T19:01:00Z">
        <w:r>
          <w:t xml:space="preserve">Limiting the analysis to only sunrise and precipitation </w:t>
        </w:r>
      </w:ins>
      <w:ins w:id="1353" w:author="David F Madsen" w:date="2019-06-06T19:02:00Z">
        <w:r>
          <w:t>reinforces that result however only accounts for about 11% of the variability in the number of crimes.</w:t>
        </w:r>
      </w:ins>
    </w:p>
    <w:p w14:paraId="499C2E23" w14:textId="74025131" w:rsidR="00332EBD" w:rsidRDefault="00332EBD" w:rsidP="71A4147E">
      <w:pPr>
        <w:rPr>
          <w:ins w:id="1354" w:author="Gayathri D Sanjeev" w:date="2019-06-07T09:15:00Z"/>
        </w:rPr>
      </w:pPr>
      <w:ins w:id="1355" w:author="David F Madsen" w:date="2019-06-06T19:02:00Z">
        <w:r>
          <w:t>It turns out that while weather, at least the time of sunrise (seasonality</w:t>
        </w:r>
      </w:ins>
      <w:ins w:id="1356" w:author="David F Madsen" w:date="2019-06-06T19:03:00Z">
        <w:r>
          <w:t xml:space="preserve">) and precipitation, plays a role in </w:t>
        </w:r>
      </w:ins>
      <w:ins w:id="1357" w:author="David F Madsen" w:date="2019-06-06T19:09:00Z">
        <w:r>
          <w:t>the number of crimes we see in Chicago, the greater role is played by location as already suggested. Bringing a ward by ward breakdown into the data shows each ward contributes in a</w:t>
        </w:r>
      </w:ins>
      <w:ins w:id="1358" w:author="David F Madsen" w:date="2019-06-06T19:10:00Z">
        <w:r>
          <w:t xml:space="preserve"> statistically significant way to the number of crimes on a given day.</w:t>
        </w:r>
      </w:ins>
    </w:p>
    <w:p w14:paraId="4C373D8E" w14:textId="7E7919C3" w:rsidR="71A4147E" w:rsidRDefault="71A4147E"/>
    <w:p w14:paraId="17F1AB9B" w14:textId="1C846C8A" w:rsidR="00332EBD" w:rsidRDefault="00B01BEA" w:rsidP="007774F3">
      <w:pPr>
        <w:rPr>
          <w:ins w:id="1359" w:author="David F Madsen" w:date="2019-06-06T19:11:00Z"/>
        </w:rPr>
      </w:pPr>
      <w:ins w:id="1360" w:author="David F Madsen" w:date="2019-06-06T19:10:00Z">
        <w:r w:rsidRPr="00B01BEA">
          <w:rPr>
            <w:noProof/>
          </w:rPr>
          <w:lastRenderedPageBreak/>
          <w:drawing>
            <wp:inline distT="0" distB="0" distL="0" distR="0" wp14:anchorId="579735E7" wp14:editId="5EFBB50C">
              <wp:extent cx="5048885" cy="82296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8885" cy="8229600"/>
                      </a:xfrm>
                      <a:prstGeom prst="rect">
                        <a:avLst/>
                      </a:prstGeom>
                    </pic:spPr>
                  </pic:pic>
                </a:graphicData>
              </a:graphic>
            </wp:inline>
          </w:drawing>
        </w:r>
      </w:ins>
    </w:p>
    <w:p w14:paraId="1F44BA9C" w14:textId="48854C44" w:rsidR="00B01BEA" w:rsidRPr="00B01BEA" w:rsidRDefault="00B01BEA" w:rsidP="007774F3">
      <w:pPr>
        <w:rPr>
          <w:ins w:id="1361" w:author="Gayathri D Sanjeev" w:date="2019-06-07T09:15:00Z"/>
        </w:rPr>
      </w:pPr>
      <w:ins w:id="1362" w:author="David F Madsen" w:date="2019-06-06T19:11:00Z">
        <w:r>
          <w:lastRenderedPageBreak/>
          <w:t>T</w:t>
        </w:r>
      </w:ins>
      <w:ins w:id="1363" w:author="David F Madsen" w:date="2019-06-06T19:12:00Z">
        <w:r>
          <w:t>he interpretation of these results begins with the 1</w:t>
        </w:r>
        <w:r w:rsidRPr="00B01BEA">
          <w:rPr>
            <w:vertAlign w:val="superscript"/>
            <w:rPrChange w:id="1364" w:author="David F Madsen" w:date="2019-06-06T19:12:00Z">
              <w:rPr/>
            </w:rPrChange>
          </w:rPr>
          <w:t>st</w:t>
        </w:r>
        <w:r>
          <w:t xml:space="preserve"> ward where we expect 20-21 crimes on any given days with a slight correction based on sunrise, sunset and </w:t>
        </w:r>
      </w:ins>
      <w:ins w:id="1365" w:author="David F Madsen" w:date="2019-06-06T19:13:00Z">
        <w:r>
          <w:t>precipitation. As our variable for the ward variables only takes on values of 1 or 0, we can interpret the coeffi</w:t>
        </w:r>
      </w:ins>
      <w:ins w:id="1366" w:author="David F Madsen" w:date="2019-06-06T19:15:00Z">
        <w:r>
          <w:t>ci</w:t>
        </w:r>
      </w:ins>
      <w:ins w:id="1367" w:author="David F Madsen" w:date="2019-06-06T19:13:00Z">
        <w:r>
          <w:t>ent for each ward as the</w:t>
        </w:r>
      </w:ins>
      <w:ins w:id="1368" w:author="David F Madsen" w:date="2019-06-06T19:14:00Z">
        <w:r>
          <w:t xml:space="preserve"> ± for that ward over or under the 1</w:t>
        </w:r>
        <w:r w:rsidRPr="00B01BEA">
          <w:rPr>
            <w:vertAlign w:val="superscript"/>
            <w:rPrChange w:id="1369" w:author="David F Madsen" w:date="2019-06-06T19:14:00Z">
              <w:rPr/>
            </w:rPrChange>
          </w:rPr>
          <w:t>st</w:t>
        </w:r>
        <w:r>
          <w:t xml:space="preserve"> ward. For example, on a day where there are</w:t>
        </w:r>
      </w:ins>
      <w:ins w:id="1370" w:author="David F Madsen" w:date="2019-06-06T19:15:00Z">
        <w:r>
          <w:t xml:space="preserve"> 20 crimes in the first ward, we expect to see about 41 in the 42</w:t>
        </w:r>
        <w:r w:rsidRPr="00B01BEA">
          <w:rPr>
            <w:vertAlign w:val="superscript"/>
            <w:rPrChange w:id="1371" w:author="David F Madsen" w:date="2019-06-06T19:15:00Z">
              <w:rPr/>
            </w:rPrChange>
          </w:rPr>
          <w:t>nd</w:t>
        </w:r>
        <w:r>
          <w:t xml:space="preserve"> ward. Of course, it needs to be </w:t>
        </w:r>
      </w:ins>
      <w:ins w:id="1372" w:author="David F Madsen" w:date="2019-06-06T19:16:00Z">
        <w:r>
          <w:t>noted this is no way exact, but a statistical representation which according to the R</w:t>
        </w:r>
        <w:r>
          <w:rPr>
            <w:vertAlign w:val="superscript"/>
          </w:rPr>
          <w:t>2</w:t>
        </w:r>
        <w:r>
          <w:t xml:space="preserve"> value only represents just under 70% of the variability in the crimes committed.</w:t>
        </w:r>
      </w:ins>
    </w:p>
    <w:p w14:paraId="2330E8BF" w14:textId="1231E318" w:rsidR="59847CD7" w:rsidRDefault="59847CD7"/>
    <w:p w14:paraId="1034F98A" w14:textId="4CC9696A" w:rsidR="00B57695" w:rsidRDefault="00B57695" w:rsidP="59847CD7">
      <w:pPr>
        <w:pStyle w:val="Heading1"/>
        <w:rPr>
          <w:ins w:id="1373" w:author="Gayathri D Sanjeev" w:date="2019-06-07T09:15:00Z"/>
        </w:rPr>
      </w:pPr>
      <w:r w:rsidRPr="00B57695">
        <w:t>Overall description of the Program</w:t>
      </w:r>
      <w:ins w:id="1374" w:author="Gayathri D Sanjeev" w:date="2019-06-07T12:02:00Z">
        <w:r w:rsidR="001B1D4B">
          <w:t>s</w:t>
        </w:r>
      </w:ins>
      <w:del w:id="1375" w:author="David F Madsen" w:date="2019-06-06T19:17:00Z">
        <w:r w:rsidRPr="00B57695" w:rsidDel="00B01BEA">
          <w:delText>:</w:delText>
        </w:r>
      </w:del>
    </w:p>
    <w:p w14:paraId="11F40BCC" w14:textId="6D2A2A7A" w:rsidR="59847CD7" w:rsidRDefault="59847CD7"/>
    <w:p w14:paraId="6ADD3E1D" w14:textId="02031F03" w:rsidR="00DD23D1" w:rsidRDefault="00DD23D1" w:rsidP="59847CD7">
      <w:pPr>
        <w:rPr>
          <w:ins w:id="1376" w:author="Gayathri D Sanjeev" w:date="2019-06-07T09:15:00Z"/>
        </w:rPr>
      </w:pPr>
      <w:ins w:id="1377" w:author="Gayathri D Sanjeev" w:date="2019-06-07T11:30:00Z">
        <w:r>
          <w:t>The</w:t>
        </w:r>
      </w:ins>
      <w:ins w:id="1378" w:author="Gayathri D Sanjeev" w:date="2019-06-07T12:02:00Z">
        <w:r w:rsidR="001B1D4B">
          <w:t xml:space="preserve"> first</w:t>
        </w:r>
      </w:ins>
      <w:ins w:id="1379" w:author="Gayathri D Sanjeev" w:date="2019-06-07T11:30:00Z">
        <w:r>
          <w:t xml:space="preserve"> program </w:t>
        </w:r>
      </w:ins>
      <w:ins w:id="1380" w:author="Gayathri D Sanjeev" w:date="2019-06-07T11:34:00Z">
        <w:r w:rsidR="008468CE">
          <w:t>(</w:t>
        </w:r>
        <w:proofErr w:type="spellStart"/>
        <w:r w:rsidR="008468CE">
          <w:t>Sanjeev_Madsen_Crime&amp;Weather</w:t>
        </w:r>
        <w:proofErr w:type="spellEnd"/>
        <w:r w:rsidR="008468CE">
          <w:t>)</w:t>
        </w:r>
      </w:ins>
      <w:ins w:id="1381" w:author="Gayathri D Sanjeev" w:date="2019-06-07T11:35:00Z">
        <w:r w:rsidR="008468CE">
          <w:t xml:space="preserve"> </w:t>
        </w:r>
      </w:ins>
      <w:ins w:id="1382" w:author="Gayathri D Sanjeev" w:date="2019-06-07T11:40:00Z">
        <w:r w:rsidR="008468CE">
          <w:t xml:space="preserve">first imports all the necessary libraries and reads in both the </w:t>
        </w:r>
      </w:ins>
      <w:ins w:id="1383" w:author="Gayathri D Sanjeev" w:date="2019-06-07T11:59:00Z">
        <w:r w:rsidR="003565F3">
          <w:t>Chicago</w:t>
        </w:r>
      </w:ins>
      <w:ins w:id="1384" w:author="Gayathri D Sanjeev" w:date="2019-06-07T11:40:00Z">
        <w:r w:rsidR="008468CE">
          <w:t xml:space="preserve"> crime dataset and the </w:t>
        </w:r>
      </w:ins>
      <w:ins w:id="1385" w:author="Gayathri D Sanjeev" w:date="2019-06-07T11:59:00Z">
        <w:r w:rsidR="003565F3">
          <w:t>Chicago</w:t>
        </w:r>
      </w:ins>
      <w:ins w:id="1386" w:author="Gayathri D Sanjeev" w:date="2019-06-07T11:40:00Z">
        <w:r w:rsidR="008468CE">
          <w:t xml:space="preserve"> weather dataset collected from beach stations and only</w:t>
        </w:r>
      </w:ins>
      <w:ins w:id="1387" w:author="Gayathri D Sanjeev" w:date="2019-06-07T11:41:00Z">
        <w:r w:rsidR="008468CE">
          <w:t xml:space="preserve"> uses specific columns from the dataset to import. For weather, it only imports measurement timestamp, air temperature and total rain columns. These columns are renamed for readability and easy understanding</w:t>
        </w:r>
      </w:ins>
      <w:ins w:id="1388" w:author="Gayathri D Sanjeev" w:date="2019-06-07T11:42:00Z">
        <w:r w:rsidR="008468CE">
          <w:t xml:space="preserve"> and the date column is converted to the right datatype which is datetime. The same is applied to the crime dataset as well. </w:t>
        </w:r>
        <w:r w:rsidR="00673619">
          <w:t xml:space="preserve">The crime dataset is also sorted by dates and all the </w:t>
        </w:r>
        <w:proofErr w:type="spellStart"/>
        <w:r w:rsidR="00673619">
          <w:t>na</w:t>
        </w:r>
        <w:proofErr w:type="spellEnd"/>
        <w:r w:rsidR="00673619">
          <w:t xml:space="preserve"> values are dropped in both the crime and weather datasets. </w:t>
        </w:r>
      </w:ins>
      <w:ins w:id="1389" w:author="Gayathri D Sanjeev" w:date="2019-06-07T11:43:00Z">
        <w:r w:rsidR="00673619">
          <w:t>These two datasets are merged by using the date column and filtering those values between 2015 and 2017. Later, these two datasets are merged by the column Date and written into a CSV file. Some of the extra colu</w:t>
        </w:r>
      </w:ins>
      <w:ins w:id="1390" w:author="Gayathri D Sanjeev" w:date="2019-06-07T11:44:00Z">
        <w:r w:rsidR="00673619">
          <w:t xml:space="preserve">mns that got created during this merge are dropped off while importing this new merged csv file so that they can be used for analysis later if needed. </w:t>
        </w:r>
      </w:ins>
    </w:p>
    <w:p w14:paraId="43A49F56" w14:textId="56152A9E" w:rsidR="59847CD7" w:rsidRDefault="59847CD7"/>
    <w:p w14:paraId="48DE4EB4" w14:textId="179B14FF" w:rsidR="00673619" w:rsidRDefault="00673619" w:rsidP="59847CD7">
      <w:pPr>
        <w:rPr>
          <w:ins w:id="1391" w:author="Gayathri D Sanjeev" w:date="2019-06-07T11:46:00Z"/>
        </w:rPr>
      </w:pPr>
      <w:ins w:id="1392" w:author="Gayathri D Sanjeev" w:date="2019-06-07T11:44:00Z">
        <w:r>
          <w:t>For now, the program merges t</w:t>
        </w:r>
      </w:ins>
      <w:ins w:id="1393" w:author="Gayathri D Sanjeev" w:date="2019-06-07T11:45:00Z">
        <w:r>
          <w:t>he crime and weather dataset using a data</w:t>
        </w:r>
      </w:ins>
      <w:ins w:id="1394" w:author="Gayathri D Sanjeev" w:date="2019-06-07T09:15:00Z">
        <w:r w:rsidR="59847CD7">
          <w:t xml:space="preserve"> </w:t>
        </w:r>
      </w:ins>
      <w:ins w:id="1395" w:author="Gayathri D Sanjeev" w:date="2019-06-07T11:45:00Z">
        <w:r>
          <w:t>frame and use</w:t>
        </w:r>
      </w:ins>
      <w:ins w:id="1396" w:author="Gayathri D Sanjeev" w:date="2019-06-07T11:46:00Z">
        <w:r>
          <w:t>s scatter</w:t>
        </w:r>
      </w:ins>
      <w:ins w:id="1397" w:author="Gayathri D Sanjeev" w:date="2019-06-07T11:45:00Z">
        <w:r>
          <w:t xml:space="preserve"> plots with precipitation</w:t>
        </w:r>
      </w:ins>
      <w:ins w:id="1398" w:author="Gayathri D Sanjeev" w:date="2019-06-07T11:46:00Z">
        <w:r>
          <w:t xml:space="preserve"> and </w:t>
        </w:r>
      </w:ins>
      <w:ins w:id="1399" w:author="Gayathri D Sanjeev" w:date="2019-06-07T11:45:00Z">
        <w:r>
          <w:t xml:space="preserve">temperature </w:t>
        </w:r>
      </w:ins>
      <w:ins w:id="1400" w:author="Gayathri D Sanjeev" w:date="2019-06-07T11:46:00Z">
        <w:r>
          <w:t xml:space="preserve">on the X axis </w:t>
        </w:r>
      </w:ins>
      <w:ins w:id="1401" w:author="Gayathri D Sanjeev" w:date="2019-06-07T11:45:00Z">
        <w:r>
          <w:t>and number of incidents</w:t>
        </w:r>
      </w:ins>
      <w:ins w:id="1402" w:author="Gayathri D Sanjeev" w:date="2019-06-07T11:46:00Z">
        <w:r>
          <w:t xml:space="preserve"> on the Y axis. </w:t>
        </w:r>
      </w:ins>
    </w:p>
    <w:p w14:paraId="5D2E5567" w14:textId="2C92ABDF" w:rsidR="00673619" w:rsidRDefault="001B1D4B" w:rsidP="00DD23D1">
      <w:pPr>
        <w:rPr>
          <w:ins w:id="1403" w:author="Gayathri D Sanjeev" w:date="2019-06-07T12:02:00Z"/>
        </w:rPr>
      </w:pPr>
      <w:ins w:id="1404" w:author="Gayathri D Sanjeev" w:date="2019-06-07T12:01:00Z">
        <w:r>
          <w:t>Finally</w:t>
        </w:r>
      </w:ins>
      <w:ins w:id="1405" w:author="Gayathri D Sanjeev" w:date="2019-06-07T11:46:00Z">
        <w:r w:rsidR="00673619">
          <w:t xml:space="preserve">, the program uses linear regression function </w:t>
        </w:r>
      </w:ins>
      <w:ins w:id="1406" w:author="Gayathri D Sanjeev" w:date="2019-06-07T11:47:00Z">
        <w:r w:rsidR="00673619">
          <w:t>to find a relation between temperature and number of incidents and precipitation and number of incidents. The program once again uses the plot function to get the scatter plots</w:t>
        </w:r>
      </w:ins>
      <w:ins w:id="1407" w:author="Gayathri D Sanjeev" w:date="2019-06-07T11:48:00Z">
        <w:r w:rsidR="00673619">
          <w:t xml:space="preserve">. </w:t>
        </w:r>
      </w:ins>
    </w:p>
    <w:p w14:paraId="264BC0D8" w14:textId="77777777" w:rsidR="001B1D4B" w:rsidRPr="00DD23D1" w:rsidRDefault="001B1D4B">
      <w:pPr>
        <w:rPr>
          <w:ins w:id="1408" w:author="Gayathri D Sanjeev" w:date="2019-06-07T10:36:00Z"/>
          <w:rPrChange w:id="1409" w:author="Gayathri D Sanjeev" w:date="2019-06-07T11:30:00Z">
            <w:rPr>
              <w:ins w:id="1410" w:author="Gayathri D Sanjeev" w:date="2019-06-07T10:36:00Z"/>
            </w:rPr>
          </w:rPrChange>
        </w:rPr>
        <w:pPrChange w:id="1411" w:author="Gayathri D Sanjeev" w:date="2019-06-07T11:30:00Z">
          <w:pPr>
            <w:pStyle w:val="Heading1"/>
          </w:pPr>
        </w:pPrChange>
      </w:pPr>
    </w:p>
    <w:p w14:paraId="47BE45CD" w14:textId="7EC6C6D5" w:rsidR="009B00BB" w:rsidRDefault="00ED0C83" w:rsidP="6B89CA16">
      <w:pPr>
        <w:rPr>
          <w:ins w:id="1412" w:author="Gayathri D Sanjeev" w:date="2019-06-07T09:14:00Z"/>
        </w:rPr>
      </w:pPr>
      <w:ins w:id="1413" w:author="Gayathri D Sanjeev" w:date="2019-06-07T10:36:00Z">
        <w:r>
          <w:t xml:space="preserve">The </w:t>
        </w:r>
      </w:ins>
      <w:ins w:id="1414" w:author="Gayathri D Sanjeev" w:date="2019-06-07T12:02:00Z">
        <w:r w:rsidR="001B1D4B">
          <w:t xml:space="preserve">second </w:t>
        </w:r>
      </w:ins>
      <w:ins w:id="1415" w:author="Gayathri D Sanjeev" w:date="2019-06-07T10:36:00Z">
        <w:r>
          <w:t>program (</w:t>
        </w:r>
        <w:proofErr w:type="spellStart"/>
        <w:r>
          <w:t>Sanjeev_Madsen_Proj</w:t>
        </w:r>
      </w:ins>
      <w:ins w:id="1416" w:author="Gayathri D Sanjeev" w:date="2019-06-07T10:42:00Z">
        <w:r>
          <w:t>e</w:t>
        </w:r>
      </w:ins>
      <w:ins w:id="1417" w:author="Gayathri D Sanjeev" w:date="2019-06-07T10:36:00Z">
        <w:r>
          <w:t>ctFin</w:t>
        </w:r>
      </w:ins>
      <w:ins w:id="1418" w:author="Gayathri D Sanjeev" w:date="2019-06-07T10:37:00Z">
        <w:r>
          <w:t>al</w:t>
        </w:r>
      </w:ins>
      <w:proofErr w:type="spellEnd"/>
      <w:ins w:id="1419" w:author="Gayathri D Sanjeev" w:date="2019-06-07T10:36:00Z">
        <w:r>
          <w:t>)</w:t>
        </w:r>
      </w:ins>
      <w:ins w:id="1420" w:author="Gayathri D Sanjeev" w:date="2019-06-07T10:37:00Z">
        <w:r>
          <w:t xml:space="preserve"> first imports all the necessary libraries and reads in the </w:t>
        </w:r>
      </w:ins>
      <w:ins w:id="1421" w:author="Gayathri D Sanjeev" w:date="2019-06-07T10:42:00Z">
        <w:r>
          <w:t>Chicago</w:t>
        </w:r>
      </w:ins>
      <w:ins w:id="1422" w:author="Gayathri D Sanjeev" w:date="2019-06-07T10:37:00Z">
        <w:r>
          <w:t xml:space="preserve"> crime dataset (</w:t>
        </w:r>
        <w:r w:rsidRPr="00ED0C83">
          <w:t>Crimes_-_2001_to_present.csv</w:t>
        </w:r>
        <w:r>
          <w:t xml:space="preserve">) by parsing through the Date column. It </w:t>
        </w:r>
      </w:ins>
      <w:ins w:id="1423" w:author="Gayathri D Sanjeev" w:date="2019-06-07T10:38:00Z">
        <w:r>
          <w:t xml:space="preserve">drops all the unnecessary and duplicate columns that are not required for the analysis like Case Number, historical Wards, Police Districts, Police </w:t>
        </w:r>
      </w:ins>
      <w:ins w:id="1424" w:author="Gayathri D Sanjeev" w:date="2019-06-07T10:50:00Z">
        <w:r w:rsidR="009B00BB">
          <w:t>Beats, X</w:t>
        </w:r>
      </w:ins>
      <w:ins w:id="1425" w:author="Gayathri D Sanjeev" w:date="2019-06-07T10:38:00Z">
        <w:r>
          <w:t xml:space="preserve"> Coordinate, Y Coordinate etc. Later, it checks for a</w:t>
        </w:r>
      </w:ins>
      <w:ins w:id="1426" w:author="Gayathri D Sanjeev" w:date="2019-06-07T10:39:00Z">
        <w:r>
          <w:t xml:space="preserve">ny null values and drops all the nan values off the dataset since it’s meaningless to have any rows that are missing any one of the column values. Replacing it with mean or median values don’t make sense in this dataset. </w:t>
        </w:r>
      </w:ins>
    </w:p>
    <w:p w14:paraId="41242B10" w14:textId="3430CD38" w:rsidR="6B89CA16" w:rsidRDefault="6B89CA16"/>
    <w:p w14:paraId="384D387D" w14:textId="65DDF19B" w:rsidR="009B00BB" w:rsidRDefault="00ED0C83" w:rsidP="6B89CA16">
      <w:pPr>
        <w:rPr>
          <w:ins w:id="1427" w:author="Gayathri D Sanjeev" w:date="2019-06-07T09:14:00Z"/>
        </w:rPr>
      </w:pPr>
      <w:ins w:id="1428" w:author="Gayathri D Sanjeev" w:date="2019-06-07T10:39:00Z">
        <w:r>
          <w:lastRenderedPageBreak/>
          <w:t>The program also checks the datatyp</w:t>
        </w:r>
      </w:ins>
      <w:ins w:id="1429" w:author="Gayathri D Sanjeev" w:date="2019-06-07T10:40:00Z">
        <w:r>
          <w:t>es of the columns to see if they have the right datatype format and converts some of the columns into integer datatypes. The date column is also converted into the datetime type and made as the index column. The prog</w:t>
        </w:r>
      </w:ins>
      <w:ins w:id="1430" w:author="Gayathri D Sanjeev" w:date="2019-06-07T10:41:00Z">
        <w:r>
          <w:t xml:space="preserve">ram extracts two new columns from the date column – hour and month. Now that the data is clean and preprocessed, the program moves on to do some exploratory analysis by using </w:t>
        </w:r>
        <w:proofErr w:type="spellStart"/>
        <w:r>
          <w:t>pyplot</w:t>
        </w:r>
        <w:proofErr w:type="spellEnd"/>
        <w:r>
          <w:t xml:space="preserve"> module from the matplotlib packa</w:t>
        </w:r>
      </w:ins>
      <w:ins w:id="1431" w:author="Gayathri D Sanjeev" w:date="2019-06-07T10:42:00Z">
        <w:r>
          <w:t>ge.</w:t>
        </w:r>
      </w:ins>
    </w:p>
    <w:p w14:paraId="3474369A" w14:textId="235C3C53" w:rsidR="6B89CA16" w:rsidRDefault="6B89CA16"/>
    <w:p w14:paraId="60AB24A9" w14:textId="77777777" w:rsidR="009B00BB" w:rsidRDefault="00ED0C83" w:rsidP="30BF31BA">
      <w:pPr>
        <w:rPr>
          <w:ins w:id="1432" w:author="Gayathri D Sanjeev" w:date="2019-06-07T09:14:00Z"/>
        </w:rPr>
      </w:pPr>
      <w:ins w:id="1433" w:author="Gayathri D Sanjeev" w:date="2019-06-07T10:42:00Z">
        <w:r>
          <w:t xml:space="preserve">Crimes in Chicago over the years, over months, days and hours are some of the plots created using matplotlib. </w:t>
        </w:r>
      </w:ins>
      <w:proofErr w:type="spellStart"/>
      <w:ins w:id="1434" w:author="Gayathri D Sanjeev" w:date="2019-06-07T10:44:00Z">
        <w:r w:rsidR="009B00BB">
          <w:t>Pyplot</w:t>
        </w:r>
        <w:proofErr w:type="spellEnd"/>
        <w:r w:rsidR="009B00BB">
          <w:t xml:space="preserve"> is also used to count the number of crimes committed by Location Description and the same is plotted using a bar graph. </w:t>
        </w:r>
      </w:ins>
      <w:ins w:id="1435" w:author="Gayathri D Sanjeev" w:date="2019-06-07T10:43:00Z">
        <w:r>
          <w:t xml:space="preserve">Using </w:t>
        </w:r>
      </w:ins>
      <w:ins w:id="1436" w:author="Gayathri D Sanjeev" w:date="2019-06-07T10:50:00Z">
        <w:r w:rsidR="009B00BB">
          <w:t>pandas’</w:t>
        </w:r>
      </w:ins>
      <w:ins w:id="1437" w:author="Gayathri D Sanjeev" w:date="2019-06-07T10:43:00Z">
        <w:r>
          <w:t xml:space="preserve"> package, the program also shows the counts of crimes by primary type and description. </w:t>
        </w:r>
      </w:ins>
    </w:p>
    <w:p w14:paraId="4ED84226" w14:textId="69808F2D" w:rsidR="30BF31BA" w:rsidRDefault="30BF31BA"/>
    <w:p w14:paraId="417C673D" w14:textId="0A3CF4D7" w:rsidR="009B00BB" w:rsidRDefault="009B00BB" w:rsidP="009B00BB">
      <w:pPr>
        <w:rPr>
          <w:ins w:id="1438" w:author="Gayathri D Sanjeev" w:date="2019-06-07T09:14:00Z"/>
          <w:shd w:val="clear" w:color="auto" w:fill="FFFFFF"/>
        </w:rPr>
      </w:pPr>
      <w:ins w:id="1439" w:author="Gayathri D Sanjeev" w:date="2019-06-07T10:44:00Z">
        <w:r>
          <w:t>Using the folium package, a couple of maps were generate</w:t>
        </w:r>
      </w:ins>
      <w:ins w:id="1440" w:author="Gayathri D Sanjeev" w:date="2019-06-07T10:45:00Z">
        <w:r>
          <w:t xml:space="preserve">d to visualize the number of crimes and most common primary type of crime by neighborhood on the </w:t>
        </w:r>
      </w:ins>
      <w:ins w:id="1441" w:author="Gayathri D Sanjeev" w:date="2019-06-07T10:51:00Z">
        <w:r>
          <w:t>Chicago</w:t>
        </w:r>
      </w:ins>
      <w:ins w:id="1442" w:author="Gayathri D Sanjeev" w:date="2019-06-07T10:45:00Z">
        <w:r>
          <w:t xml:space="preserve"> city map. The map intakes the latitude and longitude columns</w:t>
        </w:r>
      </w:ins>
      <w:ins w:id="1443" w:author="Gayathri D Sanjeev" w:date="2019-06-07T10:46:00Z">
        <w:r>
          <w:t xml:space="preserve">, groups the data by primary type </w:t>
        </w:r>
      </w:ins>
      <w:ins w:id="1444" w:author="Gayathri D Sanjeev" w:date="2019-06-07T10:48:00Z">
        <w:r>
          <w:t>and uses the Arrest, location description, latitude and longitude columns for the popup</w:t>
        </w:r>
      </w:ins>
      <w:ins w:id="1445" w:author="Gayathri D Sanjeev" w:date="2019-06-07T10:49:00Z">
        <w:r>
          <w:t xml:space="preserve">s and outputs the map. </w:t>
        </w:r>
        <w:proofErr w:type="spellStart"/>
        <w:r>
          <w:rPr>
            <w:shd w:val="clear" w:color="auto" w:fill="FFFFFF"/>
          </w:rPr>
          <w:t>CR_index</w:t>
        </w:r>
        <w:proofErr w:type="spellEnd"/>
        <w:r>
          <w:rPr>
            <w:shd w:val="clear" w:color="auto" w:fill="FFFFFF"/>
          </w:rPr>
          <w:t xml:space="preserve"> is the new data</w:t>
        </w:r>
      </w:ins>
      <w:ins w:id="1446" w:author="Gayathri D Sanjeev" w:date="2019-06-07T09:14:00Z">
        <w:r w:rsidR="6B89CA16">
          <w:t xml:space="preserve"> </w:t>
        </w:r>
      </w:ins>
      <w:ins w:id="1447" w:author="Gayathri D Sanjeev" w:date="2019-06-07T10:49:00Z">
        <w:r>
          <w:rPr>
            <w:shd w:val="clear" w:color="auto" w:fill="FFFFFF"/>
          </w:rPr>
          <w:t xml:space="preserve">frame which has only the unique locations and the number of crimes aggregated over those locations. Since the location has both latitude and longitude in the same column, a user-built </w:t>
        </w:r>
        <w:proofErr w:type="spellStart"/>
        <w:r>
          <w:rPr>
            <w:shd w:val="clear" w:color="auto" w:fill="FFFFFF"/>
          </w:rPr>
          <w:t>location_extractor</w:t>
        </w:r>
        <w:proofErr w:type="spellEnd"/>
        <w:r>
          <w:rPr>
            <w:shd w:val="clear" w:color="auto" w:fill="FFFFFF"/>
          </w:rPr>
          <w:t xml:space="preserve"> function is used to separate the values into latitude and longitude and returned to the </w:t>
        </w:r>
        <w:proofErr w:type="spellStart"/>
        <w:r>
          <w:rPr>
            <w:shd w:val="clear" w:color="auto" w:fill="FFFFFF"/>
          </w:rPr>
          <w:t>CR_index</w:t>
        </w:r>
        <w:proofErr w:type="spellEnd"/>
        <w:r>
          <w:rPr>
            <w:shd w:val="clear" w:color="auto" w:fill="FFFFFF"/>
          </w:rPr>
          <w:t xml:space="preserve"> data</w:t>
        </w:r>
      </w:ins>
      <w:ins w:id="1448" w:author="Gayathri D Sanjeev" w:date="2019-06-07T09:14:00Z">
        <w:r w:rsidR="6B89CA16">
          <w:rPr>
            <w:shd w:val="clear" w:color="auto" w:fill="FFFFFF"/>
          </w:rPr>
          <w:t xml:space="preserve"> </w:t>
        </w:r>
      </w:ins>
      <w:ins w:id="1449" w:author="Gayathri D Sanjeev" w:date="2019-06-07T10:49:00Z">
        <w:r>
          <w:rPr>
            <w:shd w:val="clear" w:color="auto" w:fill="FFFFFF"/>
          </w:rPr>
          <w:t>frame column as '</w:t>
        </w:r>
        <w:proofErr w:type="spellStart"/>
        <w:r>
          <w:rPr>
            <w:shd w:val="clear" w:color="auto" w:fill="FFFFFF"/>
          </w:rPr>
          <w:t>LocationCoord</w:t>
        </w:r>
        <w:proofErr w:type="spellEnd"/>
        <w:r>
          <w:rPr>
            <w:shd w:val="clear" w:color="auto" w:fill="FFFFFF"/>
          </w:rPr>
          <w:t>'. Since the raw-string column is not required anymore, it is dropped.</w:t>
        </w:r>
      </w:ins>
      <w:ins w:id="1450" w:author="Gayathri D Sanjeev" w:date="2019-06-07T10:50:00Z">
        <w:r>
          <w:rPr>
            <w:shd w:val="clear" w:color="auto" w:fill="FFFFFF"/>
          </w:rPr>
          <w:t xml:space="preserve"> </w:t>
        </w:r>
      </w:ins>
      <w:ins w:id="1451" w:author="Gayathri D Sanjeev" w:date="2019-06-07T10:49:00Z">
        <w:r>
          <w:rPr>
            <w:shd w:val="clear" w:color="auto" w:fill="FFFFFF"/>
          </w:rPr>
          <w:t xml:space="preserve">Next, we use the folium package once again and a 'for' loop to go through the values in the </w:t>
        </w:r>
        <w:proofErr w:type="spellStart"/>
        <w:r>
          <w:rPr>
            <w:shd w:val="clear" w:color="auto" w:fill="FFFFFF"/>
          </w:rPr>
          <w:t>CR_index</w:t>
        </w:r>
        <w:proofErr w:type="spellEnd"/>
        <w:r>
          <w:rPr>
            <w:shd w:val="clear" w:color="auto" w:fill="FFFFFF"/>
          </w:rPr>
          <w:t xml:space="preserve"> data</w:t>
        </w:r>
      </w:ins>
      <w:ins w:id="1452" w:author="Gayathri D Sanjeev" w:date="2019-06-07T09:14:00Z">
        <w:r w:rsidR="6B89CA16">
          <w:rPr>
            <w:shd w:val="clear" w:color="auto" w:fill="FFFFFF"/>
          </w:rPr>
          <w:t xml:space="preserve"> </w:t>
        </w:r>
      </w:ins>
      <w:ins w:id="1453" w:author="Gayathri D Sanjeev" w:date="2019-06-07T10:49:00Z">
        <w:r>
          <w:rPr>
            <w:shd w:val="clear" w:color="auto" w:fill="FFFFFF"/>
          </w:rPr>
          <w:t xml:space="preserve">frame and chart them on the map. If the Value Count of a </w:t>
        </w:r>
      </w:ins>
      <w:ins w:id="1454" w:author="Gayathri D Sanjeev" w:date="2019-06-07T10:51:00Z">
        <w:r>
          <w:rPr>
            <w:shd w:val="clear" w:color="auto" w:fill="FFFFFF"/>
          </w:rPr>
          <w:t>location</w:t>
        </w:r>
      </w:ins>
      <w:ins w:id="1455" w:author="Gayathri D Sanjeev" w:date="2019-06-07T10:49:00Z">
        <w:r>
          <w:rPr>
            <w:shd w:val="clear" w:color="auto" w:fill="FFFFFF"/>
          </w:rPr>
          <w:t xml:space="preserve"> is more than 3000, then an orange circle will be drawn on the map. If not, a green color circle will be drawn.</w:t>
        </w:r>
      </w:ins>
    </w:p>
    <w:p w14:paraId="4FBE7338" w14:textId="23BD4DD4" w:rsidR="30BF31BA" w:rsidRDefault="30BF31BA"/>
    <w:p w14:paraId="2A59D1B8" w14:textId="6F56711C" w:rsidR="009B00BB" w:rsidRDefault="009B00BB" w:rsidP="009B00BB">
      <w:pPr>
        <w:rPr>
          <w:ins w:id="1456" w:author="Gayathri D Sanjeev" w:date="2019-06-07T10:54:00Z"/>
          <w:shd w:val="clear" w:color="auto" w:fill="FFFFFF"/>
        </w:rPr>
      </w:pPr>
      <w:ins w:id="1457" w:author="Gayathri D Sanjeev" w:date="2019-06-07T10:51:00Z">
        <w:r>
          <w:rPr>
            <w:shd w:val="clear" w:color="auto" w:fill="FFFFFF"/>
          </w:rPr>
          <w:t>Next, the program uses the label</w:t>
        </w:r>
      </w:ins>
      <w:ins w:id="1458" w:author="Gayathri D Sanjeev" w:date="2019-06-07T10:52:00Z">
        <w:r>
          <w:rPr>
            <w:shd w:val="clear" w:color="auto" w:fill="FFFFFF"/>
          </w:rPr>
          <w:t xml:space="preserve"> </w:t>
        </w:r>
      </w:ins>
      <w:ins w:id="1459" w:author="Gayathri D Sanjeev" w:date="2019-06-07T10:51:00Z">
        <w:r>
          <w:rPr>
            <w:shd w:val="clear" w:color="auto" w:fill="FFFFFF"/>
          </w:rPr>
          <w:t xml:space="preserve">encoder </w:t>
        </w:r>
      </w:ins>
      <w:ins w:id="1460" w:author="Gayathri D Sanjeev" w:date="2019-06-07T10:52:00Z">
        <w:r>
          <w:rPr>
            <w:shd w:val="clear" w:color="auto" w:fill="FFFFFF"/>
          </w:rPr>
          <w:t xml:space="preserve">module form </w:t>
        </w:r>
        <w:proofErr w:type="spellStart"/>
        <w:r>
          <w:rPr>
            <w:shd w:val="clear" w:color="auto" w:fill="FFFFFF"/>
          </w:rPr>
          <w:t>sklearn</w:t>
        </w:r>
        <w:proofErr w:type="spellEnd"/>
        <w:r>
          <w:rPr>
            <w:shd w:val="clear" w:color="auto" w:fill="FFFFFF"/>
          </w:rPr>
          <w:t xml:space="preserve"> package to convert or encode the categorical columns into numerical columns so that prediction algorithms can be applied on the same. Primary type, </w:t>
        </w:r>
      </w:ins>
      <w:ins w:id="1461" w:author="Gayathri D Sanjeev" w:date="2019-06-07T10:53:00Z">
        <w:r>
          <w:rPr>
            <w:shd w:val="clear" w:color="auto" w:fill="FFFFFF"/>
          </w:rPr>
          <w:t>D</w:t>
        </w:r>
      </w:ins>
      <w:ins w:id="1462" w:author="Gayathri D Sanjeev" w:date="2019-06-07T10:52:00Z">
        <w:r>
          <w:rPr>
            <w:shd w:val="clear" w:color="auto" w:fill="FFFFFF"/>
          </w:rPr>
          <w:t>escription, Location Description</w:t>
        </w:r>
      </w:ins>
      <w:ins w:id="1463" w:author="Gayathri D Sanjeev" w:date="2019-06-07T10:53:00Z">
        <w:r>
          <w:rPr>
            <w:shd w:val="clear" w:color="auto" w:fill="FFFFFF"/>
          </w:rPr>
          <w:t xml:space="preserve">, Arrest, Domestic are the columns that were encoded. Also, some of the columns were renamed to avoid spaces in between the column names since this was causing an issue while running the prediction algorithms. </w:t>
        </w:r>
      </w:ins>
    </w:p>
    <w:p w14:paraId="623E3808" w14:textId="54D0563D" w:rsidR="009B00BB" w:rsidRDefault="005E4A41" w:rsidP="009B00BB">
      <w:pPr>
        <w:rPr>
          <w:ins w:id="1464" w:author="Gayathri D Sanjeev" w:date="2019-06-07T09:14:00Z"/>
          <w:shd w:val="clear" w:color="auto" w:fill="FFFFFF"/>
        </w:rPr>
      </w:pPr>
      <w:ins w:id="1465" w:author="Gayathri D Sanjeev" w:date="2019-06-07T10:54:00Z">
        <w:r>
          <w:rPr>
            <w:shd w:val="clear" w:color="auto" w:fill="FFFFFF"/>
          </w:rPr>
          <w:t>Correlation function was used to see if any of the columns have correlation with each other so that we can avoid skewing of the results. The correlation function showed that the columns Beat, District, Ward have a strong correlation and it’s wise to use just one of the col</w:t>
        </w:r>
      </w:ins>
      <w:ins w:id="1466" w:author="Gayathri D Sanjeev" w:date="2019-06-07T10:55:00Z">
        <w:r>
          <w:rPr>
            <w:shd w:val="clear" w:color="auto" w:fill="FFFFFF"/>
          </w:rPr>
          <w:t xml:space="preserve">umns for our prediction models to avoid skewing. Hence, before using the prediction algorithm, the dataset was split into two </w:t>
        </w:r>
      </w:ins>
      <w:ins w:id="1467" w:author="Gayathri D Sanjeev" w:date="2019-06-07T11:57:00Z">
        <w:r w:rsidR="003565F3">
          <w:rPr>
            <w:shd w:val="clear" w:color="auto" w:fill="FFFFFF"/>
          </w:rPr>
          <w:t>data frames</w:t>
        </w:r>
      </w:ins>
      <w:ins w:id="1468" w:author="Gayathri D Sanjeev" w:date="2019-06-07T10:55:00Z">
        <w:r>
          <w:rPr>
            <w:shd w:val="clear" w:color="auto" w:fill="FFFFFF"/>
          </w:rPr>
          <w:t>. The X data</w:t>
        </w:r>
      </w:ins>
      <w:ins w:id="1469" w:author="Gayathri D Sanjeev" w:date="2019-06-07T09:14:00Z">
        <w:r w:rsidR="30BF31BA">
          <w:rPr>
            <w:shd w:val="clear" w:color="auto" w:fill="FFFFFF"/>
          </w:rPr>
          <w:t xml:space="preserve"> </w:t>
        </w:r>
      </w:ins>
      <w:ins w:id="1470" w:author="Gayathri D Sanjeev" w:date="2019-06-07T10:55:00Z">
        <w:r>
          <w:rPr>
            <w:shd w:val="clear" w:color="auto" w:fill="FFFFFF"/>
          </w:rPr>
          <w:t>frame consisted of the columns Beat, Commun</w:t>
        </w:r>
      </w:ins>
      <w:ins w:id="1471" w:author="Gayathri D Sanjeev" w:date="2019-06-07T10:56:00Z">
        <w:r>
          <w:rPr>
            <w:shd w:val="clear" w:color="auto" w:fill="FFFFFF"/>
          </w:rPr>
          <w:t xml:space="preserve">ity Area, Year, Latitude, Longitude, </w:t>
        </w:r>
      </w:ins>
      <w:ins w:id="1472" w:author="Gayathri D Sanjeev" w:date="2019-06-07T11:58:00Z">
        <w:r w:rsidR="003565F3">
          <w:rPr>
            <w:shd w:val="clear" w:color="auto" w:fill="FFFFFF"/>
          </w:rPr>
          <w:t>Zip Codes</w:t>
        </w:r>
      </w:ins>
      <w:ins w:id="1473" w:author="Gayathri D Sanjeev" w:date="2019-06-07T10:56:00Z">
        <w:r>
          <w:rPr>
            <w:shd w:val="clear" w:color="auto" w:fill="FFFFFF"/>
          </w:rPr>
          <w:t>, Description Code, Location Description Code, Domestic Code, Arrest Code, Hour and Month. The Y data</w:t>
        </w:r>
      </w:ins>
      <w:ins w:id="1474" w:author="Gayathri D Sanjeev" w:date="2019-06-07T09:14:00Z">
        <w:r w:rsidR="30BF31BA">
          <w:rPr>
            <w:shd w:val="clear" w:color="auto" w:fill="FFFFFF"/>
          </w:rPr>
          <w:t xml:space="preserve"> </w:t>
        </w:r>
      </w:ins>
      <w:ins w:id="1475" w:author="Gayathri D Sanjeev" w:date="2019-06-07T10:56:00Z">
        <w:r>
          <w:rPr>
            <w:shd w:val="clear" w:color="auto" w:fill="FFFFFF"/>
          </w:rPr>
          <w:t xml:space="preserve">frame just consists of the variable that </w:t>
        </w:r>
      </w:ins>
      <w:ins w:id="1476" w:author="Gayathri D Sanjeev" w:date="2019-06-07T10:57:00Z">
        <w:r>
          <w:rPr>
            <w:shd w:val="clear" w:color="auto" w:fill="FFFFFF"/>
          </w:rPr>
          <w:t xml:space="preserve">is going to be predicted which is the Primary Type Code. Once this is done, the datasets were split into training and test dataset using the 70-30 split. </w:t>
        </w:r>
      </w:ins>
    </w:p>
    <w:p w14:paraId="6835C765" w14:textId="0EA82853" w:rsidR="30BF31BA" w:rsidRDefault="30BF31BA"/>
    <w:p w14:paraId="37B854F2" w14:textId="77777777" w:rsidR="005E4A41" w:rsidRDefault="005E4A41" w:rsidP="009B00BB">
      <w:pPr>
        <w:rPr>
          <w:ins w:id="1477" w:author="Gayathri D Sanjeev" w:date="2019-06-07T09:14:00Z"/>
          <w:shd w:val="clear" w:color="auto" w:fill="FFFFFF"/>
        </w:rPr>
      </w:pPr>
      <w:ins w:id="1478" w:author="Gayathri D Sanjeev" w:date="2019-06-07T10:57:00Z">
        <w:r>
          <w:rPr>
            <w:shd w:val="clear" w:color="auto" w:fill="FFFFFF"/>
          </w:rPr>
          <w:t xml:space="preserve">Now that we have the training and test datasets ready, </w:t>
        </w:r>
      </w:ins>
      <w:ins w:id="1479" w:author="Gayathri D Sanjeev" w:date="2019-06-07T10:58:00Z">
        <w:r>
          <w:rPr>
            <w:shd w:val="clear" w:color="auto" w:fill="FFFFFF"/>
          </w:rPr>
          <w:t xml:space="preserve">the dataset was converted into an optimized data structure called </w:t>
        </w:r>
        <w:proofErr w:type="spellStart"/>
        <w:r>
          <w:rPr>
            <w:shd w:val="clear" w:color="auto" w:fill="FFFFFF"/>
          </w:rPr>
          <w:t>dmatrix</w:t>
        </w:r>
        <w:proofErr w:type="spellEnd"/>
        <w:r>
          <w:rPr>
            <w:shd w:val="clear" w:color="auto" w:fill="FFFFFF"/>
          </w:rPr>
          <w:t xml:space="preserve"> that </w:t>
        </w:r>
        <w:proofErr w:type="spellStart"/>
        <w:r>
          <w:rPr>
            <w:shd w:val="clear" w:color="auto" w:fill="FFFFFF"/>
          </w:rPr>
          <w:t>XGBoost</w:t>
        </w:r>
        <w:proofErr w:type="spellEnd"/>
        <w:r>
          <w:rPr>
            <w:shd w:val="clear" w:color="auto" w:fill="FFFFFF"/>
          </w:rPr>
          <w:t xml:space="preserve"> support</w:t>
        </w:r>
      </w:ins>
      <w:ins w:id="1480" w:author="Gayathri D Sanjeev" w:date="2019-06-07T10:59:00Z">
        <w:r>
          <w:rPr>
            <w:shd w:val="clear" w:color="auto" w:fill="FFFFFF"/>
          </w:rPr>
          <w:t xml:space="preserve">s and gives it acclaimed performance and efficiency gains. </w:t>
        </w:r>
      </w:ins>
    </w:p>
    <w:p w14:paraId="58F52794" w14:textId="57808E53" w:rsidR="30BF31BA" w:rsidRDefault="30BF31BA"/>
    <w:p w14:paraId="279C7886" w14:textId="5E8DA114" w:rsidR="005E4A41" w:rsidRDefault="005E4A41" w:rsidP="009B00BB">
      <w:pPr>
        <w:rPr>
          <w:ins w:id="1481" w:author="Gayathri D Sanjeev" w:date="2019-06-07T09:13:00Z"/>
          <w:shd w:val="clear" w:color="auto" w:fill="FFFFFF"/>
        </w:rPr>
      </w:pPr>
      <w:ins w:id="1482" w:author="Gayathri D Sanjeev" w:date="2019-06-07T11:00:00Z">
        <w:r w:rsidRPr="005E4A41">
          <w:rPr>
            <w:shd w:val="clear" w:color="auto" w:fill="FFFFFF"/>
            <w:rPrChange w:id="1483" w:author="Gayathri D Sanjeev" w:date="2019-06-07T11:00:00Z">
              <w:rPr>
                <w:color w:val="3D4251"/>
                <w:sz w:val="30"/>
                <w:szCs w:val="30"/>
                <w:shd w:val="clear" w:color="auto" w:fill="FFFFFF"/>
              </w:rPr>
            </w:rPrChange>
          </w:rPr>
          <w:t xml:space="preserve">The next step is to instantiate an </w:t>
        </w:r>
        <w:proofErr w:type="spellStart"/>
        <w:r w:rsidRPr="005E4A41">
          <w:rPr>
            <w:shd w:val="clear" w:color="auto" w:fill="FFFFFF"/>
            <w:rPrChange w:id="1484" w:author="Gayathri D Sanjeev" w:date="2019-06-07T11:00:00Z">
              <w:rPr>
                <w:color w:val="3D4251"/>
                <w:sz w:val="30"/>
                <w:szCs w:val="30"/>
                <w:shd w:val="clear" w:color="auto" w:fill="FFFFFF"/>
              </w:rPr>
            </w:rPrChange>
          </w:rPr>
          <w:t>XGBoost</w:t>
        </w:r>
        <w:proofErr w:type="spellEnd"/>
        <w:r w:rsidRPr="005E4A41">
          <w:rPr>
            <w:shd w:val="clear" w:color="auto" w:fill="FFFFFF"/>
            <w:rPrChange w:id="1485" w:author="Gayathri D Sanjeev" w:date="2019-06-07T11:00:00Z">
              <w:rPr>
                <w:color w:val="3D4251"/>
                <w:sz w:val="30"/>
                <w:szCs w:val="30"/>
                <w:shd w:val="clear" w:color="auto" w:fill="FFFFFF"/>
              </w:rPr>
            </w:rPrChange>
          </w:rPr>
          <w:t xml:space="preserve"> regressor object by calling the </w:t>
        </w:r>
      </w:ins>
      <w:proofErr w:type="spellStart"/>
      <w:ins w:id="1486" w:author="Gayathri D Sanjeev" w:date="2019-06-07T11:58:00Z">
        <w:r w:rsidR="003565F3" w:rsidRPr="005E4A41">
          <w:rPr>
            <w:shd w:val="clear" w:color="auto" w:fill="FFFFFF"/>
          </w:rPr>
          <w:t>XGBRegressor</w:t>
        </w:r>
        <w:proofErr w:type="spellEnd"/>
        <w:r w:rsidR="003565F3" w:rsidRPr="005E4A41">
          <w:rPr>
            <w:shd w:val="clear" w:color="auto" w:fill="FFFFFF"/>
          </w:rPr>
          <w:t xml:space="preserve"> (</w:t>
        </w:r>
      </w:ins>
      <w:ins w:id="1487" w:author="Gayathri D Sanjeev" w:date="2019-06-07T11:00:00Z">
        <w:r w:rsidRPr="005E4A41">
          <w:rPr>
            <w:shd w:val="clear" w:color="auto" w:fill="FFFFFF"/>
            <w:rPrChange w:id="1488" w:author="Gayathri D Sanjeev" w:date="2019-06-07T11:00:00Z">
              <w:rPr>
                <w:rStyle w:val="HTMLCode"/>
                <w:color w:val="3D4251"/>
                <w:sz w:val="22"/>
                <w:szCs w:val="22"/>
                <w:shd w:val="clear" w:color="auto" w:fill="E6EAEB"/>
              </w:rPr>
            </w:rPrChange>
          </w:rPr>
          <w:t>)</w:t>
        </w:r>
        <w:r w:rsidRPr="005E4A41">
          <w:rPr>
            <w:shd w:val="clear" w:color="auto" w:fill="FFFFFF"/>
            <w:rPrChange w:id="1489" w:author="Gayathri D Sanjeev" w:date="2019-06-07T11:00:00Z">
              <w:rPr>
                <w:color w:val="3D4251"/>
                <w:sz w:val="30"/>
                <w:szCs w:val="30"/>
                <w:shd w:val="clear" w:color="auto" w:fill="FFFFFF"/>
              </w:rPr>
            </w:rPrChange>
          </w:rPr>
          <w:t xml:space="preserve"> class from the </w:t>
        </w:r>
        <w:proofErr w:type="spellStart"/>
        <w:r w:rsidRPr="005E4A41">
          <w:rPr>
            <w:shd w:val="clear" w:color="auto" w:fill="FFFFFF"/>
            <w:rPrChange w:id="1490" w:author="Gayathri D Sanjeev" w:date="2019-06-07T11:00:00Z">
              <w:rPr>
                <w:color w:val="3D4251"/>
                <w:sz w:val="30"/>
                <w:szCs w:val="30"/>
                <w:shd w:val="clear" w:color="auto" w:fill="FFFFFF"/>
              </w:rPr>
            </w:rPrChange>
          </w:rPr>
          <w:t>XGBoost</w:t>
        </w:r>
        <w:proofErr w:type="spellEnd"/>
        <w:r w:rsidRPr="005E4A41">
          <w:rPr>
            <w:shd w:val="clear" w:color="auto" w:fill="FFFFFF"/>
            <w:rPrChange w:id="1491" w:author="Gayathri D Sanjeev" w:date="2019-06-07T11:00:00Z">
              <w:rPr>
                <w:color w:val="3D4251"/>
                <w:sz w:val="30"/>
                <w:szCs w:val="30"/>
                <w:shd w:val="clear" w:color="auto" w:fill="FFFFFF"/>
              </w:rPr>
            </w:rPrChange>
          </w:rPr>
          <w:t xml:space="preserve"> library with the hyper-parameters passed as arguments. Fit the regressor to the training set and make predictions on the test set using the </w:t>
        </w:r>
        <w:proofErr w:type="gramStart"/>
        <w:r w:rsidRPr="005E4A41">
          <w:rPr>
            <w:shd w:val="clear" w:color="auto" w:fill="FFFFFF"/>
            <w:rPrChange w:id="1492" w:author="Gayathri D Sanjeev" w:date="2019-06-07T11:00:00Z">
              <w:rPr>
                <w:color w:val="3D4251"/>
                <w:sz w:val="30"/>
                <w:szCs w:val="30"/>
                <w:shd w:val="clear" w:color="auto" w:fill="FFFFFF"/>
              </w:rPr>
            </w:rPrChange>
          </w:rPr>
          <w:t>familiar </w:t>
        </w:r>
        <w:r w:rsidRPr="005E4A41">
          <w:rPr>
            <w:shd w:val="clear" w:color="auto" w:fill="FFFFFF"/>
            <w:rPrChange w:id="1493" w:author="Gayathri D Sanjeev" w:date="2019-06-07T11:00:00Z">
              <w:rPr>
                <w:rStyle w:val="HTMLCode"/>
                <w:color w:val="3D4251"/>
                <w:sz w:val="22"/>
                <w:szCs w:val="22"/>
                <w:shd w:val="clear" w:color="auto" w:fill="E6EAEB"/>
              </w:rPr>
            </w:rPrChange>
          </w:rPr>
          <w:t>.fit</w:t>
        </w:r>
        <w:proofErr w:type="gramEnd"/>
        <w:r w:rsidRPr="005E4A41">
          <w:rPr>
            <w:shd w:val="clear" w:color="auto" w:fill="FFFFFF"/>
            <w:rPrChange w:id="1494" w:author="Gayathri D Sanjeev" w:date="2019-06-07T11:00:00Z">
              <w:rPr>
                <w:rStyle w:val="HTMLCode"/>
                <w:color w:val="3D4251"/>
                <w:sz w:val="22"/>
                <w:szCs w:val="22"/>
                <w:shd w:val="clear" w:color="auto" w:fill="E6EAEB"/>
              </w:rPr>
            </w:rPrChange>
          </w:rPr>
          <w:t>()</w:t>
        </w:r>
      </w:ins>
      <w:ins w:id="1495" w:author="Gayathri D Sanjeev" w:date="2019-06-07T11:08:00Z">
        <w:r w:rsidR="00EC6F49">
          <w:rPr>
            <w:shd w:val="clear" w:color="auto" w:fill="FFFFFF"/>
          </w:rPr>
          <w:t xml:space="preserve"> </w:t>
        </w:r>
      </w:ins>
      <w:ins w:id="1496" w:author="Gayathri D Sanjeev" w:date="2019-06-07T11:00:00Z">
        <w:r w:rsidRPr="005E4A41">
          <w:rPr>
            <w:shd w:val="clear" w:color="auto" w:fill="FFFFFF"/>
            <w:rPrChange w:id="1497" w:author="Gayathri D Sanjeev" w:date="2019-06-07T11:00:00Z">
              <w:rPr>
                <w:color w:val="3D4251"/>
                <w:sz w:val="30"/>
                <w:szCs w:val="30"/>
                <w:shd w:val="clear" w:color="auto" w:fill="FFFFFF"/>
              </w:rPr>
            </w:rPrChange>
          </w:rPr>
          <w:t>and </w:t>
        </w:r>
        <w:r w:rsidRPr="005E4A41">
          <w:rPr>
            <w:shd w:val="clear" w:color="auto" w:fill="FFFFFF"/>
            <w:rPrChange w:id="1498" w:author="Gayathri D Sanjeev" w:date="2019-06-07T11:00:00Z">
              <w:rPr>
                <w:rStyle w:val="HTMLCode"/>
                <w:color w:val="3D4251"/>
                <w:sz w:val="22"/>
                <w:szCs w:val="22"/>
                <w:shd w:val="clear" w:color="auto" w:fill="E6EAEB"/>
              </w:rPr>
            </w:rPrChange>
          </w:rPr>
          <w:t>.predict()</w:t>
        </w:r>
        <w:r w:rsidRPr="005E4A41">
          <w:rPr>
            <w:shd w:val="clear" w:color="auto" w:fill="FFFFFF"/>
            <w:rPrChange w:id="1499" w:author="Gayathri D Sanjeev" w:date="2019-06-07T11:00:00Z">
              <w:rPr>
                <w:color w:val="3D4251"/>
                <w:sz w:val="30"/>
                <w:szCs w:val="30"/>
                <w:shd w:val="clear" w:color="auto" w:fill="FFFFFF"/>
              </w:rPr>
            </w:rPrChange>
          </w:rPr>
          <w:t> methods.</w:t>
        </w:r>
      </w:ins>
      <w:ins w:id="1500" w:author="Gayathri D Sanjeev" w:date="2019-06-07T11:07:00Z">
        <w:r w:rsidR="00EC6F49">
          <w:rPr>
            <w:shd w:val="clear" w:color="auto" w:fill="FFFFFF"/>
          </w:rPr>
          <w:t xml:space="preserve"> The program checks for root mean square error (RMSE) which comes up to </w:t>
        </w:r>
      </w:ins>
      <w:ins w:id="1501" w:author="Gayathri D Sanjeev" w:date="2019-06-07T11:22:00Z">
        <w:r w:rsidR="00DD23D1">
          <w:rPr>
            <w:shd w:val="clear" w:color="auto" w:fill="FFFFFF"/>
          </w:rPr>
          <w:t>9.94 to test the accuracy of the model.</w:t>
        </w:r>
      </w:ins>
    </w:p>
    <w:p w14:paraId="4390EFF9" w14:textId="5E8DA114" w:rsidR="44FB0EEF" w:rsidRDefault="44FB0EEF"/>
    <w:p w14:paraId="0CC85F4A" w14:textId="367D82A6" w:rsidR="00EC6F49" w:rsidRDefault="00EC6F49" w:rsidP="009B00BB">
      <w:pPr>
        <w:rPr>
          <w:ins w:id="1502" w:author="Gayathri D Sanjeev" w:date="2019-06-07T09:13:00Z"/>
          <w:shd w:val="clear" w:color="auto" w:fill="FFFFFF"/>
        </w:rPr>
      </w:pPr>
      <w:ins w:id="1503" w:author="Gayathri D Sanjeev" w:date="2019-06-07T11:10:00Z">
        <w:r>
          <w:rPr>
            <w:shd w:val="clear" w:color="auto" w:fill="FFFFFF"/>
          </w:rPr>
          <w:t xml:space="preserve">To build a more robust model, a 3-fold cross validation was used </w:t>
        </w:r>
        <w:r w:rsidRPr="00EC6F49">
          <w:rPr>
            <w:shd w:val="clear" w:color="auto" w:fill="FFFFFF"/>
            <w:rPrChange w:id="1504" w:author="Gayathri D Sanjeev" w:date="2019-06-07T11:12:00Z">
              <w:rPr>
                <w:color w:val="3D4251"/>
                <w:sz w:val="30"/>
                <w:szCs w:val="30"/>
                <w:shd w:val="clear" w:color="auto" w:fill="FFFFFF"/>
              </w:rPr>
            </w:rPrChange>
          </w:rPr>
          <w:t xml:space="preserve">where all the entries in the original training dataset are used for both training as well as validation. </w:t>
        </w:r>
      </w:ins>
      <w:ins w:id="1505" w:author="Gayathri D Sanjeev" w:date="2019-06-07T11:11:00Z">
        <w:r w:rsidRPr="00EC6F49">
          <w:rPr>
            <w:shd w:val="clear" w:color="auto" w:fill="FFFFFF"/>
            <w:rPrChange w:id="1506" w:author="Gayathri D Sanjeev" w:date="2019-06-07T11:12:00Z">
              <w:rPr>
                <w:color w:val="3D4251"/>
                <w:sz w:val="30"/>
                <w:szCs w:val="30"/>
                <w:shd w:val="clear" w:color="auto" w:fill="FFFFFF"/>
              </w:rPr>
            </w:rPrChange>
          </w:rPr>
          <w:t xml:space="preserve">The program specifies the </w:t>
        </w:r>
        <w:proofErr w:type="spellStart"/>
        <w:r w:rsidRPr="00EC6F49">
          <w:rPr>
            <w:shd w:val="clear" w:color="auto" w:fill="FFFFFF"/>
            <w:rPrChange w:id="1507" w:author="Gayathri D Sanjeev" w:date="2019-06-07T11:12:00Z">
              <w:rPr>
                <w:color w:val="3D4251"/>
                <w:sz w:val="30"/>
                <w:szCs w:val="30"/>
                <w:shd w:val="clear" w:color="auto" w:fill="FFFFFF"/>
              </w:rPr>
            </w:rPrChange>
          </w:rPr>
          <w:t>nfolds</w:t>
        </w:r>
        <w:proofErr w:type="spellEnd"/>
        <w:r w:rsidRPr="00EC6F49">
          <w:rPr>
            <w:shd w:val="clear" w:color="auto" w:fill="FFFFFF"/>
            <w:rPrChange w:id="1508" w:author="Gayathri D Sanjeev" w:date="2019-06-07T11:12:00Z">
              <w:rPr>
                <w:color w:val="3D4251"/>
                <w:sz w:val="30"/>
                <w:szCs w:val="30"/>
                <w:shd w:val="clear" w:color="auto" w:fill="FFFFFF"/>
              </w:rPr>
            </w:rPrChange>
          </w:rPr>
          <w:t xml:space="preserve"> parameter which is the number of cross </w:t>
        </w:r>
      </w:ins>
      <w:proofErr w:type="gramStart"/>
      <w:ins w:id="1509" w:author="Gayathri D Sanjeev" w:date="2019-06-07T11:22:00Z">
        <w:r w:rsidR="00DD23D1" w:rsidRPr="00EC6F49">
          <w:rPr>
            <w:shd w:val="clear" w:color="auto" w:fill="FFFFFF"/>
          </w:rPr>
          <w:t>validation</w:t>
        </w:r>
        <w:proofErr w:type="gramEnd"/>
        <w:r w:rsidR="00DD23D1">
          <w:rPr>
            <w:shd w:val="clear" w:color="auto" w:fill="FFFFFF"/>
          </w:rPr>
          <w:t xml:space="preserve"> </w:t>
        </w:r>
      </w:ins>
      <w:ins w:id="1510" w:author="Gayathri D Sanjeev" w:date="2019-06-07T11:11:00Z">
        <w:r w:rsidRPr="00EC6F49">
          <w:rPr>
            <w:shd w:val="clear" w:color="auto" w:fill="FFFFFF"/>
            <w:rPrChange w:id="1511" w:author="Gayathri D Sanjeev" w:date="2019-06-07T11:12:00Z">
              <w:rPr>
                <w:color w:val="3D4251"/>
                <w:sz w:val="30"/>
                <w:szCs w:val="30"/>
                <w:shd w:val="clear" w:color="auto" w:fill="FFFFFF"/>
              </w:rPr>
            </w:rPrChange>
          </w:rPr>
          <w:t>sets you want to build. A hyper-parameter dictionary </w:t>
        </w:r>
        <w:r w:rsidRPr="00EC6F49">
          <w:rPr>
            <w:shd w:val="clear" w:color="auto" w:fill="FFFFFF"/>
            <w:rPrChange w:id="1512" w:author="Gayathri D Sanjeev" w:date="2019-06-07T11:12:00Z">
              <w:rPr>
                <w:rStyle w:val="HTMLCode"/>
                <w:color w:val="3D4251"/>
                <w:sz w:val="22"/>
                <w:szCs w:val="22"/>
                <w:shd w:val="clear" w:color="auto" w:fill="E6EAEB"/>
              </w:rPr>
            </w:rPrChange>
          </w:rPr>
          <w:t>params</w:t>
        </w:r>
        <w:r w:rsidRPr="00EC6F49">
          <w:rPr>
            <w:shd w:val="clear" w:color="auto" w:fill="FFFFFF"/>
            <w:rPrChange w:id="1513" w:author="Gayathri D Sanjeev" w:date="2019-06-07T11:12:00Z">
              <w:rPr>
                <w:color w:val="3D4251"/>
                <w:sz w:val="30"/>
                <w:szCs w:val="30"/>
                <w:shd w:val="clear" w:color="auto" w:fill="FFFFFF"/>
              </w:rPr>
            </w:rPrChange>
          </w:rPr>
          <w:t xml:space="preserve"> which holds all the hyper-parameters and their values as key-value pairs is also used. </w:t>
        </w:r>
      </w:ins>
      <w:ins w:id="1514" w:author="Gayathri D Sanjeev" w:date="2019-06-07T11:12:00Z">
        <w:r w:rsidRPr="00EC6F49">
          <w:rPr>
            <w:shd w:val="clear" w:color="auto" w:fill="FFFFFF"/>
            <w:rPrChange w:id="1515" w:author="Gayathri D Sanjeev" w:date="2019-06-07T11:12:00Z">
              <w:rPr>
                <w:color w:val="3D4251"/>
                <w:sz w:val="30"/>
                <w:szCs w:val="30"/>
                <w:shd w:val="clear" w:color="auto" w:fill="FFFFFF"/>
              </w:rPr>
            </w:rPrChange>
          </w:rPr>
          <w:t xml:space="preserve">The program uses these parameters to build a 3-fold cross validation model by invoking </w:t>
        </w:r>
        <w:proofErr w:type="spellStart"/>
        <w:r w:rsidRPr="00EC6F49">
          <w:rPr>
            <w:shd w:val="clear" w:color="auto" w:fill="FFFFFF"/>
            <w:rPrChange w:id="1516" w:author="Gayathri D Sanjeev" w:date="2019-06-07T11:12:00Z">
              <w:rPr>
                <w:color w:val="3D4251"/>
                <w:sz w:val="30"/>
                <w:szCs w:val="30"/>
                <w:shd w:val="clear" w:color="auto" w:fill="FFFFFF"/>
              </w:rPr>
            </w:rPrChange>
          </w:rPr>
          <w:t>XGBoost's</w:t>
        </w:r>
        <w:proofErr w:type="spellEnd"/>
        <w:r w:rsidRPr="00EC6F49">
          <w:rPr>
            <w:shd w:val="clear" w:color="auto" w:fill="FFFFFF"/>
            <w:rPrChange w:id="1517" w:author="Gayathri D Sanjeev" w:date="2019-06-07T11:12:00Z">
              <w:rPr>
                <w:color w:val="3D4251"/>
                <w:sz w:val="30"/>
                <w:szCs w:val="30"/>
                <w:shd w:val="clear" w:color="auto" w:fill="FFFFFF"/>
              </w:rPr>
            </w:rPrChange>
          </w:rPr>
          <w:t> </w:t>
        </w:r>
      </w:ins>
      <w:ins w:id="1518" w:author="Gayathri D Sanjeev" w:date="2019-06-07T11:58:00Z">
        <w:r w:rsidR="003565F3" w:rsidRPr="00EC6F49">
          <w:rPr>
            <w:shd w:val="clear" w:color="auto" w:fill="FFFFFF"/>
          </w:rPr>
          <w:t>cv (</w:t>
        </w:r>
      </w:ins>
      <w:ins w:id="1519" w:author="Gayathri D Sanjeev" w:date="2019-06-07T11:12:00Z">
        <w:r w:rsidRPr="00EC6F49">
          <w:rPr>
            <w:shd w:val="clear" w:color="auto" w:fill="FFFFFF"/>
            <w:rPrChange w:id="1520" w:author="Gayathri D Sanjeev" w:date="2019-06-07T11:12:00Z">
              <w:rPr>
                <w:rStyle w:val="HTMLCode"/>
                <w:color w:val="3D4251"/>
                <w:sz w:val="22"/>
                <w:szCs w:val="22"/>
                <w:shd w:val="clear" w:color="auto" w:fill="E6EAEB"/>
              </w:rPr>
            </w:rPrChange>
          </w:rPr>
          <w:t>)</w:t>
        </w:r>
      </w:ins>
      <w:ins w:id="1521" w:author="Gayathri D Sanjeev" w:date="2019-06-07T11:23:00Z">
        <w:r w:rsidR="00DD23D1">
          <w:rPr>
            <w:shd w:val="clear" w:color="auto" w:fill="FFFFFF"/>
          </w:rPr>
          <w:t xml:space="preserve"> </w:t>
        </w:r>
      </w:ins>
      <w:ins w:id="1522" w:author="Gayathri D Sanjeev" w:date="2019-06-07T11:12:00Z">
        <w:r w:rsidRPr="00EC6F49">
          <w:rPr>
            <w:shd w:val="clear" w:color="auto" w:fill="FFFFFF"/>
            <w:rPrChange w:id="1523" w:author="Gayathri D Sanjeev" w:date="2019-06-07T11:12:00Z">
              <w:rPr>
                <w:color w:val="3D4251"/>
                <w:sz w:val="30"/>
                <w:szCs w:val="30"/>
                <w:shd w:val="clear" w:color="auto" w:fill="FFFFFF"/>
              </w:rPr>
            </w:rPrChange>
          </w:rPr>
          <w:t>method and store the results in a </w:t>
        </w:r>
        <w:proofErr w:type="spellStart"/>
        <w:r w:rsidRPr="00EC6F49">
          <w:rPr>
            <w:shd w:val="clear" w:color="auto" w:fill="FFFFFF"/>
            <w:rPrChange w:id="1524" w:author="Gayathri D Sanjeev" w:date="2019-06-07T11:12:00Z">
              <w:rPr>
                <w:rStyle w:val="HTMLCode"/>
                <w:color w:val="3D4251"/>
                <w:sz w:val="22"/>
                <w:szCs w:val="22"/>
                <w:shd w:val="clear" w:color="auto" w:fill="E6EAEB"/>
              </w:rPr>
            </w:rPrChange>
          </w:rPr>
          <w:t>cv_results</w:t>
        </w:r>
        <w:proofErr w:type="spellEnd"/>
        <w:r w:rsidRPr="00EC6F49">
          <w:rPr>
            <w:shd w:val="clear" w:color="auto" w:fill="FFFFFF"/>
            <w:rPrChange w:id="1525" w:author="Gayathri D Sanjeev" w:date="2019-06-07T11:12:00Z">
              <w:rPr>
                <w:color w:val="3D4251"/>
                <w:sz w:val="30"/>
                <w:szCs w:val="30"/>
                <w:shd w:val="clear" w:color="auto" w:fill="FFFFFF"/>
              </w:rPr>
            </w:rPrChange>
          </w:rPr>
          <w:t> </w:t>
        </w:r>
        <w:r w:rsidRPr="00EC6F49">
          <w:rPr>
            <w:shd w:val="clear" w:color="auto" w:fill="FFFFFF"/>
          </w:rPr>
          <w:t>Data Frame</w:t>
        </w:r>
        <w:r w:rsidRPr="00EC6F49">
          <w:rPr>
            <w:shd w:val="clear" w:color="auto" w:fill="FFFFFF"/>
            <w:rPrChange w:id="1526" w:author="Gayathri D Sanjeev" w:date="2019-06-07T11:12:00Z">
              <w:rPr>
                <w:color w:val="3D4251"/>
                <w:sz w:val="30"/>
                <w:szCs w:val="30"/>
                <w:shd w:val="clear" w:color="auto" w:fill="FFFFFF"/>
              </w:rPr>
            </w:rPrChange>
          </w:rPr>
          <w:t>.</w:t>
        </w:r>
      </w:ins>
      <w:ins w:id="1527" w:author="Gayathri D Sanjeev" w:date="2019-06-07T09:13:00Z">
        <w:r w:rsidR="44FB0EEF" w:rsidRPr="00EC6F49">
          <w:rPr>
            <w:shd w:val="clear" w:color="auto" w:fill="FFFFFF"/>
            <w:rPrChange w:id="1528" w:author="Gayathri D Sanjeev" w:date="2019-06-07T11:12:00Z">
              <w:rPr>
                <w:color w:val="3D4251"/>
                <w:sz w:val="30"/>
                <w:szCs w:val="30"/>
                <w:shd w:val="clear" w:color="auto" w:fill="FFFFFF"/>
              </w:rPr>
            </w:rPrChange>
          </w:rPr>
          <w:t xml:space="preserve"> </w:t>
        </w:r>
      </w:ins>
      <w:proofErr w:type="spellStart"/>
      <w:ins w:id="1529" w:author="Gayathri D Sanjeev" w:date="2019-06-07T11:12:00Z">
        <w:r w:rsidRPr="00DD23D1">
          <w:rPr>
            <w:shd w:val="clear" w:color="auto" w:fill="FFFFFF"/>
            <w:rPrChange w:id="1530" w:author="Gayathri D Sanjeev" w:date="2019-06-07T11:22:00Z">
              <w:rPr>
                <w:rStyle w:val="HTMLCode"/>
                <w:color w:val="3D4251"/>
                <w:sz w:val="22"/>
                <w:szCs w:val="22"/>
                <w:shd w:val="clear" w:color="auto" w:fill="E6EAEB"/>
              </w:rPr>
            </w:rPrChange>
          </w:rPr>
          <w:t>cv_results</w:t>
        </w:r>
        <w:proofErr w:type="spellEnd"/>
        <w:r w:rsidRPr="00DD23D1">
          <w:rPr>
            <w:shd w:val="clear" w:color="auto" w:fill="FFFFFF"/>
            <w:rPrChange w:id="1531" w:author="Gayathri D Sanjeev" w:date="2019-06-07T11:22:00Z">
              <w:rPr>
                <w:color w:val="3D4251"/>
                <w:sz w:val="30"/>
                <w:szCs w:val="30"/>
                <w:shd w:val="clear" w:color="auto" w:fill="FFFFFF"/>
              </w:rPr>
            </w:rPrChange>
          </w:rPr>
          <w:t> </w:t>
        </w:r>
      </w:ins>
      <w:ins w:id="1532" w:author="Gayathri D Sanjeev" w:date="2019-06-07T11:58:00Z">
        <w:r w:rsidR="003565F3" w:rsidRPr="00DD23D1">
          <w:rPr>
            <w:shd w:val="clear" w:color="auto" w:fill="FFFFFF"/>
          </w:rPr>
          <w:t>show</w:t>
        </w:r>
      </w:ins>
      <w:ins w:id="1533" w:author="Gayathri D Sanjeev" w:date="2019-06-07T11:13:00Z">
        <w:r w:rsidRPr="00DD23D1">
          <w:rPr>
            <w:shd w:val="clear" w:color="auto" w:fill="FFFFFF"/>
            <w:rPrChange w:id="1534" w:author="Gayathri D Sanjeev" w:date="2019-06-07T11:22:00Z">
              <w:rPr>
                <w:color w:val="3D4251"/>
                <w:sz w:val="30"/>
                <w:szCs w:val="30"/>
                <w:shd w:val="clear" w:color="auto" w:fill="FFFFFF"/>
              </w:rPr>
            </w:rPrChange>
          </w:rPr>
          <w:t xml:space="preserve"> the</w:t>
        </w:r>
      </w:ins>
      <w:ins w:id="1535" w:author="Gayathri D Sanjeev" w:date="2019-06-07T11:12:00Z">
        <w:r w:rsidRPr="00DD23D1">
          <w:rPr>
            <w:shd w:val="clear" w:color="auto" w:fill="FFFFFF"/>
            <w:rPrChange w:id="1536" w:author="Gayathri D Sanjeev" w:date="2019-06-07T11:22:00Z">
              <w:rPr>
                <w:color w:val="3D4251"/>
                <w:sz w:val="30"/>
                <w:szCs w:val="30"/>
                <w:shd w:val="clear" w:color="auto" w:fill="FFFFFF"/>
              </w:rPr>
            </w:rPrChange>
          </w:rPr>
          <w:t xml:space="preserve"> train and test RMSE metrics for each boosting round.</w:t>
        </w:r>
      </w:ins>
      <w:ins w:id="1537" w:author="Gayathri D Sanjeev" w:date="2019-06-07T11:22:00Z">
        <w:r w:rsidR="00DD23D1">
          <w:rPr>
            <w:shd w:val="clear" w:color="auto" w:fill="FFFFFF"/>
          </w:rPr>
          <w:t xml:space="preserve"> </w:t>
        </w:r>
      </w:ins>
      <w:ins w:id="1538" w:author="Gayathri D Sanjeev" w:date="2019-06-07T11:23:00Z">
        <w:r w:rsidR="00DD23D1">
          <w:rPr>
            <w:shd w:val="clear" w:color="auto" w:fill="FFFFFF"/>
          </w:rPr>
          <w:t>By extracting the final boosting round metric, the program shows that the RMSE for the primary t</w:t>
        </w:r>
      </w:ins>
      <w:ins w:id="1539" w:author="Gayathri D Sanjeev" w:date="2019-06-07T11:24:00Z">
        <w:r w:rsidR="00DD23D1">
          <w:rPr>
            <w:shd w:val="clear" w:color="auto" w:fill="FFFFFF"/>
          </w:rPr>
          <w:t xml:space="preserve">ype prediction has reduced as compared to last time and came out to be around 5.48 which shows that this is a better model than the previous one. </w:t>
        </w:r>
      </w:ins>
    </w:p>
    <w:p w14:paraId="37FD80C6" w14:textId="41D7F3E5" w:rsidR="273E931C" w:rsidRDefault="273E931C"/>
    <w:p w14:paraId="64A99890" w14:textId="41C01557" w:rsidR="00DD23D1" w:rsidRDefault="00DD23D1" w:rsidP="009B00BB">
      <w:pPr>
        <w:rPr>
          <w:ins w:id="1540" w:author="Gayathri D Sanjeev" w:date="2019-06-07T09:13:00Z"/>
          <w:shd w:val="clear" w:color="auto" w:fill="FFFFFF"/>
        </w:rPr>
      </w:pPr>
      <w:ins w:id="1541" w:author="Gayathri D Sanjeev" w:date="2019-06-07T11:25:00Z">
        <w:r>
          <w:rPr>
            <w:shd w:val="clear" w:color="auto" w:fill="FFFFFF"/>
          </w:rPr>
          <w:t xml:space="preserve">The last part of this program shows how one can visualize the </w:t>
        </w:r>
        <w:proofErr w:type="spellStart"/>
        <w:r>
          <w:rPr>
            <w:shd w:val="clear" w:color="auto" w:fill="FFFFFF"/>
          </w:rPr>
          <w:t>XGBoost</w:t>
        </w:r>
        <w:proofErr w:type="spellEnd"/>
        <w:r>
          <w:rPr>
            <w:shd w:val="clear" w:color="auto" w:fill="FFFFFF"/>
          </w:rPr>
          <w:t xml:space="preserve"> algorithm by visualizing the individual trees from the fully boosted model that </w:t>
        </w:r>
        <w:proofErr w:type="spellStart"/>
        <w:r>
          <w:rPr>
            <w:shd w:val="clear" w:color="auto" w:fill="FFFFFF"/>
          </w:rPr>
          <w:t>XGBoost</w:t>
        </w:r>
        <w:proofErr w:type="spellEnd"/>
        <w:r>
          <w:rPr>
            <w:shd w:val="clear" w:color="auto" w:fill="FFFFFF"/>
          </w:rPr>
          <w:t xml:space="preserve"> creates using the entire crime dataset. </w:t>
        </w:r>
      </w:ins>
      <w:ins w:id="1542" w:author="Gayathri D Sanjeev" w:date="2019-06-07T11:26:00Z">
        <w:r>
          <w:rPr>
            <w:shd w:val="clear" w:color="auto" w:fill="FFFFFF"/>
          </w:rPr>
          <w:t xml:space="preserve">The trained model is passed to the </w:t>
        </w:r>
        <w:proofErr w:type="spellStart"/>
        <w:r>
          <w:rPr>
            <w:shd w:val="clear" w:color="auto" w:fill="FFFFFF"/>
          </w:rPr>
          <w:t>plot_</w:t>
        </w:r>
      </w:ins>
      <w:ins w:id="1543" w:author="Gayathri D Sanjeev" w:date="2019-06-07T11:58:00Z">
        <w:r w:rsidR="003565F3">
          <w:rPr>
            <w:shd w:val="clear" w:color="auto" w:fill="FFFFFF"/>
          </w:rPr>
          <w:t>tree</w:t>
        </w:r>
        <w:proofErr w:type="spellEnd"/>
        <w:r w:rsidR="003565F3">
          <w:rPr>
            <w:shd w:val="clear" w:color="auto" w:fill="FFFFFF"/>
          </w:rPr>
          <w:t xml:space="preserve"> (</w:t>
        </w:r>
      </w:ins>
      <w:ins w:id="1544" w:author="Gayathri D Sanjeev" w:date="2019-06-07T11:26:00Z">
        <w:r>
          <w:rPr>
            <w:shd w:val="clear" w:color="auto" w:fill="FFFFFF"/>
          </w:rPr>
          <w:t xml:space="preserve">) function along with the number of trees you want to plot using the </w:t>
        </w:r>
        <w:proofErr w:type="spellStart"/>
        <w:r>
          <w:rPr>
            <w:shd w:val="clear" w:color="auto" w:fill="FFFFFF"/>
          </w:rPr>
          <w:t>num_trees</w:t>
        </w:r>
        <w:proofErr w:type="spellEnd"/>
        <w:r>
          <w:rPr>
            <w:shd w:val="clear" w:color="auto" w:fill="FFFFFF"/>
          </w:rPr>
          <w:t xml:space="preserve"> argument. Finally, using the matplotlib library, the tree is plotted. </w:t>
        </w:r>
        <w:r w:rsidRPr="00DD23D1">
          <w:rPr>
            <w:shd w:val="clear" w:color="auto" w:fill="FFFFFF"/>
            <w:rPrChange w:id="1545" w:author="Gayathri D Sanjeev" w:date="2019-06-07T11:27:00Z">
              <w:rPr>
                <w:color w:val="3D4251"/>
                <w:sz w:val="30"/>
                <w:szCs w:val="30"/>
                <w:shd w:val="clear" w:color="auto" w:fill="FFFFFF"/>
              </w:rPr>
            </w:rPrChange>
          </w:rPr>
          <w:t>These plots provide insight into how the model arrived at its final decisions and what splits it made to arrive at those decisions.</w:t>
        </w:r>
      </w:ins>
    </w:p>
    <w:p w14:paraId="2FA16B3F" w14:textId="38F135D3" w:rsidR="273E931C" w:rsidRDefault="273E931C"/>
    <w:p w14:paraId="69BDB1AD" w14:textId="2605771A" w:rsidR="008572C5" w:rsidRPr="003565F3" w:rsidRDefault="00DD23D1">
      <w:pPr>
        <w:rPr>
          <w:ins w:id="1546" w:author="Gayathri D Sanjeev" w:date="2019-06-07T09:11:00Z"/>
          <w:shd w:val="clear" w:color="auto" w:fill="FFFFFF"/>
          <w:rPrChange w:id="1547" w:author="Gayathri D Sanjeev" w:date="2019-06-07T11:59:00Z">
            <w:rPr>
              <w:ins w:id="1548" w:author="Gayathri D Sanjeev" w:date="2019-06-07T09:11:00Z"/>
            </w:rPr>
          </w:rPrChange>
        </w:rPr>
      </w:pPr>
      <w:ins w:id="1549" w:author="Gayathri D Sanjeev" w:date="2019-06-07T11:27:00Z">
        <w:r>
          <w:rPr>
            <w:shd w:val="clear" w:color="auto" w:fill="FFFFFF"/>
          </w:rPr>
          <w:t xml:space="preserve">Another way to visualize the model is to examine the importance of each feature column in the original dataset within the model. </w:t>
        </w:r>
        <w:r w:rsidRPr="00DD23D1">
          <w:rPr>
            <w:shd w:val="clear" w:color="auto" w:fill="FFFFFF"/>
            <w:rPrChange w:id="1550" w:author="Gayathri D Sanjeev" w:date="2019-06-07T11:28:00Z">
              <w:rPr>
                <w:color w:val="3D4251"/>
                <w:sz w:val="30"/>
                <w:szCs w:val="30"/>
                <w:shd w:val="clear" w:color="auto" w:fill="FFFFFF"/>
              </w:rPr>
            </w:rPrChange>
          </w:rPr>
          <w:t xml:space="preserve">The </w:t>
        </w:r>
      </w:ins>
      <w:ins w:id="1551" w:author="Gayathri D Sanjeev" w:date="2019-06-07T11:28:00Z">
        <w:r>
          <w:rPr>
            <w:shd w:val="clear" w:color="auto" w:fill="FFFFFF"/>
          </w:rPr>
          <w:t xml:space="preserve">program uses the </w:t>
        </w:r>
      </w:ins>
      <w:proofErr w:type="spellStart"/>
      <w:ins w:id="1552" w:author="Gayathri D Sanjeev" w:date="2019-06-07T11:27:00Z">
        <w:r w:rsidRPr="00DD23D1">
          <w:rPr>
            <w:shd w:val="clear" w:color="auto" w:fill="FFFFFF"/>
            <w:rPrChange w:id="1553" w:author="Gayathri D Sanjeev" w:date="2019-06-07T11:28:00Z">
              <w:rPr>
                <w:color w:val="3D4251"/>
                <w:sz w:val="30"/>
                <w:szCs w:val="30"/>
                <w:shd w:val="clear" w:color="auto" w:fill="FFFFFF"/>
              </w:rPr>
            </w:rPrChange>
          </w:rPr>
          <w:t>plot</w:t>
        </w:r>
      </w:ins>
      <w:ins w:id="1554" w:author="Gayathri D Sanjeev" w:date="2019-06-07T11:28:00Z">
        <w:r w:rsidRPr="00DD23D1">
          <w:rPr>
            <w:shd w:val="clear" w:color="auto" w:fill="FFFFFF"/>
            <w:rPrChange w:id="1555" w:author="Gayathri D Sanjeev" w:date="2019-06-07T11:28:00Z">
              <w:rPr>
                <w:color w:val="3D4251"/>
                <w:sz w:val="30"/>
                <w:szCs w:val="30"/>
                <w:shd w:val="clear" w:color="auto" w:fill="FFFFFF"/>
              </w:rPr>
            </w:rPrChange>
          </w:rPr>
          <w:t>_importance</w:t>
        </w:r>
      </w:ins>
      <w:proofErr w:type="spellEnd"/>
      <w:ins w:id="1556" w:author="Gayathri D Sanjeev" w:date="2019-06-07T11:58:00Z">
        <w:r w:rsidR="003565F3">
          <w:rPr>
            <w:shd w:val="clear" w:color="auto" w:fill="FFFFFF"/>
          </w:rPr>
          <w:t xml:space="preserve"> </w:t>
        </w:r>
      </w:ins>
      <w:ins w:id="1557" w:author="Gayathri D Sanjeev" w:date="2019-06-07T11:28:00Z">
        <w:r w:rsidRPr="00DD23D1">
          <w:rPr>
            <w:shd w:val="clear" w:color="auto" w:fill="FFFFFF"/>
            <w:rPrChange w:id="1558" w:author="Gayathri D Sanjeev" w:date="2019-06-07T11:28:00Z">
              <w:rPr>
                <w:color w:val="3D4251"/>
                <w:sz w:val="30"/>
                <w:szCs w:val="30"/>
                <w:shd w:val="clear" w:color="auto" w:fill="FFFFFF"/>
              </w:rPr>
            </w:rPrChange>
          </w:rPr>
          <w:t>() function</w:t>
        </w:r>
      </w:ins>
      <w:ins w:id="1559" w:author="Gayathri D Sanjeev" w:date="2019-06-07T11:27:00Z">
        <w:r w:rsidRPr="00DD23D1">
          <w:rPr>
            <w:shd w:val="clear" w:color="auto" w:fill="FFFFFF"/>
            <w:rPrChange w:id="1560" w:author="Gayathri D Sanjeev" w:date="2019-06-07T11:28:00Z">
              <w:rPr>
                <w:color w:val="3D4251"/>
                <w:sz w:val="30"/>
                <w:szCs w:val="30"/>
                <w:shd w:val="clear" w:color="auto" w:fill="FFFFFF"/>
              </w:rPr>
            </w:rPrChange>
          </w:rPr>
          <w:t xml:space="preserve"> count</w:t>
        </w:r>
      </w:ins>
      <w:ins w:id="1561" w:author="Gayathri D Sanjeev" w:date="2019-06-07T11:28:00Z">
        <w:r w:rsidRPr="00DD23D1">
          <w:rPr>
            <w:shd w:val="clear" w:color="auto" w:fill="FFFFFF"/>
            <w:rPrChange w:id="1562" w:author="Gayathri D Sanjeev" w:date="2019-06-07T11:28:00Z">
              <w:rPr>
                <w:color w:val="3D4251"/>
                <w:sz w:val="30"/>
                <w:szCs w:val="30"/>
                <w:shd w:val="clear" w:color="auto" w:fill="FFFFFF"/>
              </w:rPr>
            </w:rPrChange>
          </w:rPr>
          <w:t>s</w:t>
        </w:r>
      </w:ins>
      <w:ins w:id="1563" w:author="Gayathri D Sanjeev" w:date="2019-06-07T11:27:00Z">
        <w:r w:rsidRPr="00DD23D1">
          <w:rPr>
            <w:shd w:val="clear" w:color="auto" w:fill="FFFFFF"/>
            <w:rPrChange w:id="1564" w:author="Gayathri D Sanjeev" w:date="2019-06-07T11:28:00Z">
              <w:rPr>
                <w:color w:val="3D4251"/>
                <w:sz w:val="30"/>
                <w:szCs w:val="30"/>
                <w:shd w:val="clear" w:color="auto" w:fill="FFFFFF"/>
              </w:rPr>
            </w:rPrChange>
          </w:rPr>
          <w:t xml:space="preserve"> the number of times each feature is split on across all boosting rounds (trees) in the model, and then visualiz</w:t>
        </w:r>
      </w:ins>
      <w:ins w:id="1565" w:author="Gayathri D Sanjeev" w:date="2019-06-07T11:28:00Z">
        <w:r w:rsidRPr="00DD23D1">
          <w:rPr>
            <w:shd w:val="clear" w:color="auto" w:fill="FFFFFF"/>
            <w:rPrChange w:id="1566" w:author="Gayathri D Sanjeev" w:date="2019-06-07T11:28:00Z">
              <w:rPr>
                <w:color w:val="3D4251"/>
                <w:sz w:val="30"/>
                <w:szCs w:val="30"/>
                <w:shd w:val="clear" w:color="auto" w:fill="FFFFFF"/>
              </w:rPr>
            </w:rPrChange>
          </w:rPr>
          <w:t>es</w:t>
        </w:r>
      </w:ins>
      <w:ins w:id="1567" w:author="Gayathri D Sanjeev" w:date="2019-06-07T11:27:00Z">
        <w:r w:rsidRPr="00DD23D1">
          <w:rPr>
            <w:shd w:val="clear" w:color="auto" w:fill="FFFFFF"/>
            <w:rPrChange w:id="1568" w:author="Gayathri D Sanjeev" w:date="2019-06-07T11:28:00Z">
              <w:rPr>
                <w:color w:val="3D4251"/>
                <w:sz w:val="30"/>
                <w:szCs w:val="30"/>
                <w:shd w:val="clear" w:color="auto" w:fill="FFFFFF"/>
              </w:rPr>
            </w:rPrChange>
          </w:rPr>
          <w:t xml:space="preserve"> the result as a bar graph, with the features ordered according to how many times they appear.</w:t>
        </w:r>
        <w:r w:rsidRPr="00DD23D1">
          <w:rPr>
            <w:shd w:val="clear" w:color="auto" w:fill="FFFFFF"/>
            <w:rPrChange w:id="1569" w:author="Gayathri D Sanjeev" w:date="2019-06-07T11:29:00Z">
              <w:rPr>
                <w:color w:val="3D4251"/>
                <w:sz w:val="30"/>
                <w:szCs w:val="30"/>
                <w:shd w:val="clear" w:color="auto" w:fill="FFFFFF"/>
              </w:rPr>
            </w:rPrChange>
          </w:rPr>
          <w:t xml:space="preserve"> </w:t>
        </w:r>
      </w:ins>
      <w:ins w:id="1570" w:author="Gayathri D Sanjeev" w:date="2019-06-07T11:28:00Z">
        <w:r w:rsidRPr="00DD23D1">
          <w:rPr>
            <w:shd w:val="clear" w:color="auto" w:fill="FFFFFF"/>
            <w:rPrChange w:id="1571" w:author="Gayathri D Sanjeev" w:date="2019-06-07T11:29:00Z">
              <w:rPr>
                <w:color w:val="3D4251"/>
                <w:sz w:val="30"/>
                <w:szCs w:val="30"/>
                <w:shd w:val="clear" w:color="auto" w:fill="FFFFFF"/>
              </w:rPr>
            </w:rPrChange>
          </w:rPr>
          <w:t>Using the most important features from this graph, the program builds another mod</w:t>
        </w:r>
      </w:ins>
      <w:ins w:id="1572" w:author="Gayathri D Sanjeev" w:date="2019-06-07T11:29:00Z">
        <w:r w:rsidRPr="00DD23D1">
          <w:rPr>
            <w:shd w:val="clear" w:color="auto" w:fill="FFFFFF"/>
            <w:rPrChange w:id="1573" w:author="Gayathri D Sanjeev" w:date="2019-06-07T11:29:00Z">
              <w:rPr>
                <w:color w:val="3D4251"/>
                <w:sz w:val="30"/>
                <w:szCs w:val="30"/>
                <w:shd w:val="clear" w:color="auto" w:fill="FFFFFF"/>
              </w:rPr>
            </w:rPrChange>
          </w:rPr>
          <w:t>el with 3-fold cross validation for which the RMSE goes further down to 5.19.</w:t>
        </w:r>
      </w:ins>
    </w:p>
    <w:p w14:paraId="4E73D4C1" w14:textId="77777777" w:rsidR="00B21C81" w:rsidRDefault="00B21C81">
      <w:pPr>
        <w:rPr>
          <w:ins w:id="1574" w:author="David Madsen" w:date="2019-06-07T09:34:00Z"/>
        </w:rPr>
      </w:pPr>
    </w:p>
    <w:p w14:paraId="64AC35C7" w14:textId="77777777" w:rsidR="00473FB4" w:rsidRPr="004D0A82" w:rsidRDefault="00206178" w:rsidP="00473FB4">
      <w:pPr>
        <w:pStyle w:val="NormalWeb"/>
        <w:rPr>
          <w:moveTo w:id="1575" w:author="David Madsen" w:date="2019-06-07T11:35:00Z"/>
          <w:rFonts w:eastAsiaTheme="majorEastAsia"/>
          <w:lang w:eastAsia="en-US"/>
        </w:rPr>
      </w:pPr>
      <w:ins w:id="1576" w:author="David Madsen" w:date="2019-06-07T09:29:00Z">
        <w:r>
          <w:lastRenderedPageBreak/>
          <w:t xml:space="preserve">The other analysis is broken down into two more </w:t>
        </w:r>
        <w:proofErr w:type="spellStart"/>
        <w:r>
          <w:t>Jupyter</w:t>
        </w:r>
        <w:proofErr w:type="spellEnd"/>
        <w:r>
          <w:t xml:space="preserve"> Notebooks: </w:t>
        </w:r>
      </w:ins>
      <w:proofErr w:type="spellStart"/>
      <w:ins w:id="1577" w:author="David Madsen" w:date="2019-06-07T09:30:00Z">
        <w:r w:rsidR="00F034A1">
          <w:t>Sanjeev_Madse</w:t>
        </w:r>
      </w:ins>
      <w:ins w:id="1578" w:author="David Madsen" w:date="2019-06-07T09:31:00Z">
        <w:r w:rsidR="00F034A1">
          <w:t>n_Visualization.ip</w:t>
        </w:r>
        <w:r w:rsidR="007C6187">
          <w:t>ynb</w:t>
        </w:r>
        <w:proofErr w:type="spellEnd"/>
        <w:r w:rsidR="007C6187">
          <w:t xml:space="preserve"> and </w:t>
        </w:r>
        <w:proofErr w:type="spellStart"/>
        <w:r w:rsidR="007C6187">
          <w:t>Sanjeev_Madsen_Regression.ipynb</w:t>
        </w:r>
        <w:proofErr w:type="spellEnd"/>
        <w:r w:rsidR="007C6187">
          <w:t>.</w:t>
        </w:r>
      </w:ins>
      <w:ins w:id="1579" w:author="David Madsen" w:date="2019-06-07T11:35:00Z">
        <w:r w:rsidR="00473FB4">
          <w:t xml:space="preserve"> </w:t>
        </w:r>
      </w:ins>
      <w:moveToRangeStart w:id="1580" w:author="David Madsen" w:date="2019-06-07T11:35:00Z" w:name="move10799703"/>
      <w:moveTo w:id="1581" w:author="David Madsen" w:date="2019-06-07T11:35:00Z">
        <w:r w:rsidR="00473FB4" w:rsidRPr="1C5D4015">
          <w:rPr>
            <w:rFonts w:eastAsiaTheme="majorEastAsia"/>
            <w:lang w:eastAsia="en-US"/>
          </w:rPr>
          <w:t xml:space="preserve">Although some of the initial work at loading, normalizing dates and merging data was first done in a Python script using Spyder, that work was eventually transferred, and subsequent work was completed using </w:t>
        </w:r>
        <w:proofErr w:type="spellStart"/>
        <w:r w:rsidR="00473FB4" w:rsidRPr="1C5D4015">
          <w:rPr>
            <w:rFonts w:eastAsiaTheme="majorEastAsia"/>
            <w:lang w:eastAsia="en-US"/>
          </w:rPr>
          <w:t>Jupyter</w:t>
        </w:r>
        <w:proofErr w:type="spellEnd"/>
        <w:r w:rsidR="00473FB4" w:rsidRPr="1C5D4015">
          <w:rPr>
            <w:rFonts w:eastAsiaTheme="majorEastAsia"/>
            <w:lang w:eastAsia="en-US"/>
          </w:rPr>
          <w:t xml:space="preserve"> Notebooks. Given the linear nature of the notebooks, much of the work past the initial loading and merging of data is blocked out logically in notebook chunks for structure.</w:t>
        </w:r>
      </w:moveTo>
    </w:p>
    <w:moveToRangeEnd w:id="1580"/>
    <w:p w14:paraId="7775ABC3" w14:textId="77777777" w:rsidR="00B21C81" w:rsidRDefault="00B21C81">
      <w:pPr>
        <w:rPr>
          <w:ins w:id="1582" w:author="David Madsen" w:date="2019-06-07T09:34:00Z"/>
        </w:rPr>
      </w:pPr>
    </w:p>
    <w:p w14:paraId="708A8796" w14:textId="37A1FF14" w:rsidR="00076645" w:rsidRDefault="007C6187">
      <w:pPr>
        <w:rPr>
          <w:ins w:id="1583" w:author="David Madsen" w:date="2019-06-07T09:42:00Z"/>
        </w:rPr>
      </w:pPr>
      <w:ins w:id="1584" w:author="David Madsen" w:date="2019-06-07T09:31:00Z">
        <w:r>
          <w:t xml:space="preserve">Both notebooks take a common approach and use common tools </w:t>
        </w:r>
        <w:r w:rsidR="004778E8">
          <w:t>to load, merge and do some cleaning of data appropriate to the task at hand.</w:t>
        </w:r>
      </w:ins>
      <w:ins w:id="1585" w:author="David Madsen" w:date="2019-06-07T09:32:00Z">
        <w:r w:rsidR="00CF4795">
          <w:t xml:space="preserve"> </w:t>
        </w:r>
      </w:ins>
      <w:ins w:id="1586" w:author="David Madsen" w:date="2019-06-07T09:33:00Z">
        <w:r w:rsidR="00A1776D">
          <w:t xml:space="preserve">Comments are provided both inline and as notebook markdown in cells </w:t>
        </w:r>
      </w:ins>
      <w:ins w:id="1587" w:author="David Madsen" w:date="2019-06-07T09:34:00Z">
        <w:r w:rsidR="00A1776D">
          <w:t>throughout each, but a basic walkthrough is provided</w:t>
        </w:r>
        <w:r w:rsidR="00B21C81">
          <w:t>.</w:t>
        </w:r>
      </w:ins>
      <w:ins w:id="1588" w:author="David Madsen" w:date="2019-06-07T09:36:00Z">
        <w:r w:rsidR="002B2240">
          <w:t xml:space="preserve"> The first section is rather common to both notebooks: import pandas and datetime</w:t>
        </w:r>
        <w:r w:rsidR="00132387">
          <w:t xml:space="preserve"> and define some basic functions for loading up a</w:t>
        </w:r>
      </w:ins>
      <w:ins w:id="1589" w:author="David Madsen" w:date="2019-06-07T09:37:00Z">
        <w:r w:rsidR="00132387">
          <w:t xml:space="preserve">nd manipulating the data. </w:t>
        </w:r>
        <w:r w:rsidR="00F1592B">
          <w:t>“</w:t>
        </w:r>
        <w:proofErr w:type="spellStart"/>
        <w:r w:rsidR="00F1592B">
          <w:t>Load_Weather</w:t>
        </w:r>
        <w:proofErr w:type="spellEnd"/>
        <w:r w:rsidR="00F1592B">
          <w:t>” reads the csv of the Midway Ai</w:t>
        </w:r>
      </w:ins>
      <w:ins w:id="1590" w:author="David Madsen" w:date="2019-06-07T09:38:00Z">
        <w:r w:rsidR="004749A8">
          <w:t xml:space="preserve">rport dataset and </w:t>
        </w:r>
        <w:r w:rsidR="004A1AF4">
          <w:t xml:space="preserve">returns it in a </w:t>
        </w:r>
        <w:proofErr w:type="gramStart"/>
        <w:r w:rsidR="004A1AF4">
          <w:t>pandas</w:t>
        </w:r>
        <w:proofErr w:type="gramEnd"/>
        <w:r w:rsidR="004A1AF4">
          <w:t xml:space="preserve"> </w:t>
        </w:r>
      </w:ins>
      <w:ins w:id="1591" w:author="David Madsen" w:date="2019-06-07T09:39:00Z">
        <w:r w:rsidR="004A1AF4">
          <w:t>data frame</w:t>
        </w:r>
      </w:ins>
      <w:ins w:id="1592" w:author="David Madsen" w:date="2019-06-07T09:38:00Z">
        <w:r w:rsidR="004A1AF4">
          <w:t>. “</w:t>
        </w:r>
        <w:proofErr w:type="spellStart"/>
        <w:r w:rsidR="004A1AF4">
          <w:t>Trim_Weather</w:t>
        </w:r>
        <w:proofErr w:type="spellEnd"/>
        <w:r w:rsidR="004A1AF4">
          <w:t>” expects th</w:t>
        </w:r>
      </w:ins>
      <w:ins w:id="1593" w:author="David Madsen" w:date="2019-06-07T09:39:00Z">
        <w:r w:rsidR="004A1AF4">
          <w:t xml:space="preserve">e </w:t>
        </w:r>
        <w:r w:rsidR="00590FA2">
          <w:t>data</w:t>
        </w:r>
        <w:r w:rsidR="004A1AF4">
          <w:t xml:space="preserve"> frame</w:t>
        </w:r>
        <w:r w:rsidR="005921D2">
          <w:t xml:space="preserve"> </w:t>
        </w:r>
        <w:r w:rsidR="00076645">
          <w:t xml:space="preserve">reduces the dataset to only the </w:t>
        </w:r>
      </w:ins>
      <w:ins w:id="1594" w:author="David Madsen" w:date="2019-06-07T09:40:00Z">
        <w:r w:rsidR="00076645">
          <w:t>‘SOD’ reports which contain daily temperature and precipitation data. Most columns are removed as they provide no data in this type of report.</w:t>
        </w:r>
        <w:r w:rsidR="003B5585">
          <w:t xml:space="preserve"> </w:t>
        </w:r>
      </w:ins>
      <w:ins w:id="1595" w:author="David Madsen" w:date="2019-06-07T09:41:00Z">
        <w:r w:rsidR="00CD4597">
          <w:t xml:space="preserve">The date column is also converted to a datetime and normalized to ensure it is ready to be joined. </w:t>
        </w:r>
      </w:ins>
      <w:ins w:id="1596" w:author="David Madsen" w:date="2019-06-07T09:40:00Z">
        <w:r w:rsidR="003B5585">
          <w:t>“</w:t>
        </w:r>
        <w:proofErr w:type="spellStart"/>
        <w:r w:rsidR="003B5585">
          <w:t>Load_Crimes</w:t>
        </w:r>
        <w:proofErr w:type="spellEnd"/>
        <w:r w:rsidR="003B5585">
          <w:t>” simply loads our full crime dataset of about 6 million rows. “</w:t>
        </w:r>
        <w:proofErr w:type="spellStart"/>
        <w:r w:rsidR="003B5585">
          <w:t>Trim_Crimes</w:t>
        </w:r>
        <w:proofErr w:type="spellEnd"/>
        <w:r w:rsidR="003B5585">
          <w:t xml:space="preserve">” </w:t>
        </w:r>
        <w:r w:rsidR="002E32FB">
          <w:t>does little more</w:t>
        </w:r>
      </w:ins>
      <w:ins w:id="1597" w:author="David Madsen" w:date="2019-06-07T09:41:00Z">
        <w:r w:rsidR="002E32FB">
          <w:t xml:space="preserve"> than </w:t>
        </w:r>
        <w:r w:rsidR="00CD4597">
          <w:t>normalize the</w:t>
        </w:r>
        <w:r w:rsidR="004D3261">
          <w:t xml:space="preserve"> datetime column.</w:t>
        </w:r>
        <w:r w:rsidR="00E24DF4">
          <w:t xml:space="preserve"> Finally “</w:t>
        </w:r>
        <w:proofErr w:type="spellStart"/>
        <w:r w:rsidR="00E24DF4">
          <w:t>Process</w:t>
        </w:r>
      </w:ins>
      <w:ins w:id="1598" w:author="David Madsen" w:date="2019-06-07T09:42:00Z">
        <w:r w:rsidR="00E24DF4">
          <w:t>_Data</w:t>
        </w:r>
        <w:proofErr w:type="spellEnd"/>
        <w:r w:rsidR="00E24DF4">
          <w:t>” calls the already described functions to prepare both data frames and merges the two</w:t>
        </w:r>
        <w:r w:rsidR="00CC5C7F">
          <w:t xml:space="preserve"> to return a dataset which merges both crime and weather data form 2008 – 2015.</w:t>
        </w:r>
      </w:ins>
    </w:p>
    <w:p w14:paraId="26E5610F" w14:textId="77777777" w:rsidR="00062496" w:rsidRDefault="00062496">
      <w:pPr>
        <w:rPr>
          <w:ins w:id="1599" w:author="David Madsen" w:date="2019-06-07T09:42:00Z"/>
        </w:rPr>
      </w:pPr>
    </w:p>
    <w:p w14:paraId="12056789" w14:textId="03C6A4C1" w:rsidR="004216B1" w:rsidRDefault="001E3BDE">
      <w:pPr>
        <w:rPr>
          <w:ins w:id="1600" w:author="David Madsen" w:date="2019-06-07T10:01:00Z"/>
        </w:rPr>
      </w:pPr>
      <w:ins w:id="1601" w:author="David Madsen" w:date="2019-06-07T09:42:00Z">
        <w:r>
          <w:t>This is where the two</w:t>
        </w:r>
      </w:ins>
      <w:ins w:id="1602" w:author="David Madsen" w:date="2019-06-07T09:43:00Z">
        <w:r>
          <w:t xml:space="preserve"> Visualization and Regression diverge. Visualization </w:t>
        </w:r>
      </w:ins>
      <w:ins w:id="1603" w:author="David Madsen" w:date="2019-06-07T09:52:00Z">
        <w:r w:rsidR="007057CE">
          <w:t xml:space="preserve">starts by simply generating </w:t>
        </w:r>
        <w:r w:rsidR="00CB029A">
          <w:t xml:space="preserve">a list of primary crime types aggregating the counts of each type. After setting matplotlib to work </w:t>
        </w:r>
      </w:ins>
      <w:ins w:id="1604" w:author="David Madsen" w:date="2019-06-07T09:53:00Z">
        <w:r w:rsidR="00CB029A">
          <w:t xml:space="preserve">inline and loading up </w:t>
        </w:r>
        <w:proofErr w:type="spellStart"/>
        <w:r w:rsidR="00CB029A">
          <w:t>pyplot</w:t>
        </w:r>
        <w:proofErr w:type="spellEnd"/>
        <w:r w:rsidR="00CB029A">
          <w:t xml:space="preserve"> from that library, </w:t>
        </w:r>
        <w:r w:rsidR="001C41AE">
          <w:t xml:space="preserve">a </w:t>
        </w:r>
        <w:proofErr w:type="spellStart"/>
        <w:r w:rsidR="001C41AE">
          <w:t>dataframe</w:t>
        </w:r>
        <w:proofErr w:type="spellEnd"/>
        <w:r w:rsidR="001C41AE">
          <w:t xml:space="preserve"> of the count of crimes by type and date is generated.</w:t>
        </w:r>
      </w:ins>
      <w:ins w:id="1605" w:author="David Madsen" w:date="2019-06-07T09:56:00Z">
        <w:r w:rsidR="00153C0A">
          <w:t xml:space="preserve"> </w:t>
        </w:r>
        <w:r w:rsidR="00E25D0E">
          <w:t>This data is first used to produce bar plots of crimes per day for each type of c</w:t>
        </w:r>
      </w:ins>
      <w:ins w:id="1606" w:author="David Madsen" w:date="2019-06-07T09:57:00Z">
        <w:r w:rsidR="00E25D0E">
          <w:t xml:space="preserve">rime for visual inspection of patterns. </w:t>
        </w:r>
        <w:r w:rsidR="00495350">
          <w:t>A for loop is used to generate separate subplots using a single figure.</w:t>
        </w:r>
        <w:r w:rsidR="00F312B5">
          <w:t xml:space="preserve"> Next, the data is </w:t>
        </w:r>
      </w:ins>
      <w:ins w:id="1607" w:author="David Madsen" w:date="2019-06-07T09:58:00Z">
        <w:r w:rsidR="00F312B5">
          <w:t>further manipulated to extract month and year from the date columns</w:t>
        </w:r>
        <w:r w:rsidR="00F87B78">
          <w:t xml:space="preserve"> and indexed by month, year and primary type of crime.</w:t>
        </w:r>
      </w:ins>
      <w:ins w:id="1608" w:author="David Madsen" w:date="2019-06-07T09:59:00Z">
        <w:r w:rsidR="00922A1B">
          <w:t xml:space="preserve"> After finding the mean for each month and resetting the index, line plots of these means are generated</w:t>
        </w:r>
        <w:r w:rsidR="00F96A7B">
          <w:t>, again using subplots within a single figure, for the total crimes per month.</w:t>
        </w:r>
      </w:ins>
      <w:ins w:id="1609" w:author="David Madsen" w:date="2019-06-07T10:00:00Z">
        <w:r w:rsidR="004216B1">
          <w:t xml:space="preserve"> Another view is then generated, a bar plot, showing the total crimes by primary type within the dat</w:t>
        </w:r>
      </w:ins>
      <w:ins w:id="1610" w:author="David Madsen" w:date="2019-06-07T10:01:00Z">
        <w:r w:rsidR="005031C5">
          <w:t xml:space="preserve">aset. Finally, to give the user a somewhat more manageable view of the monthly averages, the </w:t>
        </w:r>
        <w:r w:rsidR="006276CA">
          <w:t>line plots are regenerated, but plotting in each series in a single plot instead of subplots.</w:t>
        </w:r>
      </w:ins>
    </w:p>
    <w:p w14:paraId="1FE7250A" w14:textId="77777777" w:rsidR="006276CA" w:rsidRDefault="006276CA">
      <w:pPr>
        <w:rPr>
          <w:ins w:id="1611" w:author="David Madsen" w:date="2019-06-07T10:01:00Z"/>
        </w:rPr>
      </w:pPr>
    </w:p>
    <w:p w14:paraId="1BCE805B" w14:textId="13434731" w:rsidR="00676CAD" w:rsidRDefault="0093509A">
      <w:pPr>
        <w:rPr>
          <w:ins w:id="1612" w:author="David Madsen" w:date="2019-06-07T09:34:00Z"/>
        </w:rPr>
      </w:pPr>
      <w:ins w:id="1613" w:author="David Madsen" w:date="2019-06-07T11:20:00Z">
        <w:r>
          <w:t xml:space="preserve">The </w:t>
        </w:r>
      </w:ins>
      <w:ins w:id="1614" w:author="David Madsen" w:date="2019-06-07T11:21:00Z">
        <w:r w:rsidR="00D17274">
          <w:t>regression</w:t>
        </w:r>
      </w:ins>
      <w:ins w:id="1615" w:author="David Madsen" w:date="2019-06-07T11:20:00Z">
        <w:r>
          <w:t xml:space="preserve"> notebook needs </w:t>
        </w:r>
        <w:proofErr w:type="spellStart"/>
        <w:r>
          <w:t>numpy</w:t>
        </w:r>
        <w:proofErr w:type="spellEnd"/>
        <w:r>
          <w:t xml:space="preserve"> and </w:t>
        </w:r>
        <w:proofErr w:type="spellStart"/>
        <w:r>
          <w:t>statsmodels.formula.api</w:t>
        </w:r>
        <w:proofErr w:type="spellEnd"/>
        <w:r>
          <w:t xml:space="preserve"> to comp</w:t>
        </w:r>
      </w:ins>
      <w:ins w:id="1616" w:author="David Madsen" w:date="2019-06-07T11:21:00Z">
        <w:r>
          <w:t>lete so those are imported upfront. The data loading was previously explained and will not be reiterated here.</w:t>
        </w:r>
        <w:r w:rsidR="00676CAD">
          <w:t xml:space="preserve"> One </w:t>
        </w:r>
      </w:ins>
      <w:ins w:id="1617" w:author="David Madsen" w:date="2019-06-07T11:22:00Z">
        <w:r w:rsidR="00676CAD">
          <w:t>bit of divergence here is that the various functions are called individually instead of from the prebuild “</w:t>
        </w:r>
        <w:proofErr w:type="spellStart"/>
        <w:r w:rsidR="00676CAD">
          <w:t>Process_Data</w:t>
        </w:r>
        <w:proofErr w:type="spellEnd"/>
        <w:r w:rsidR="00676CAD">
          <w:t xml:space="preserve">” method. This gives greater flexibility to reload parts of the data </w:t>
        </w:r>
      </w:ins>
      <w:ins w:id="1618" w:author="David Madsen" w:date="2019-06-07T11:23:00Z">
        <w:r w:rsidR="00676CAD">
          <w:t>by running individual cells without having to reprocess both raw datasets from scratch.</w:t>
        </w:r>
        <w:r w:rsidR="002D03F8">
          <w:t xml:space="preserve"> Much of the cleaning was done after the data was merged. In hindsight, this was likely a po</w:t>
        </w:r>
      </w:ins>
      <w:ins w:id="1619" w:author="David Madsen" w:date="2019-06-07T11:24:00Z">
        <w:r w:rsidR="002D03F8">
          <w:t>or choice</w:t>
        </w:r>
      </w:ins>
      <w:ins w:id="1620" w:author="David Madsen" w:date="2019-06-07T11:27:00Z">
        <w:r w:rsidR="00A7023C">
          <w:t xml:space="preserve"> with </w:t>
        </w:r>
        <w:r w:rsidR="00A7023C">
          <w:lastRenderedPageBreak/>
          <w:t>respect to performance, but it reaches the same end.</w:t>
        </w:r>
        <w:r w:rsidR="00DD1C40">
          <w:t xml:space="preserve"> As mentioned in the section regarding data sources, the weather data was dirty with respect to mixed types </w:t>
        </w:r>
        <w:r w:rsidR="003C3976">
          <w:t xml:space="preserve">from </w:t>
        </w:r>
      </w:ins>
      <w:ins w:id="1621" w:author="David Madsen" w:date="2019-06-07T11:28:00Z">
        <w:r w:rsidR="003C3976">
          <w:t xml:space="preserve">a trailing ‘s’ on some values or ‘T/Ts’ for trace precipitation. These were cleaned by converting ‘T’ values to 0.001 and </w:t>
        </w:r>
        <w:r w:rsidR="0080746A">
          <w:t>removing the trailing ‘s’. All values were then converted to fl</w:t>
        </w:r>
      </w:ins>
      <w:ins w:id="1622" w:author="David Madsen" w:date="2019-06-07T11:29:00Z">
        <w:r w:rsidR="0080746A">
          <w:t>oat and the ‘</w:t>
        </w:r>
        <w:proofErr w:type="spellStart"/>
        <w:r w:rsidR="0080746A">
          <w:t>N</w:t>
        </w:r>
        <w:r w:rsidR="00CF69CA">
          <w:t>aN</w:t>
        </w:r>
        <w:proofErr w:type="spellEnd"/>
        <w:r w:rsidR="00CF69CA">
          <w:t>’ data was removed.</w:t>
        </w:r>
        <w:r w:rsidR="00E84922">
          <w:t xml:space="preserve"> In the crime data, there were several variables such as </w:t>
        </w:r>
        <w:r w:rsidR="009846DC">
          <w:t xml:space="preserve">ID, and Case Number which were </w:t>
        </w:r>
        <w:r w:rsidR="00491530">
          <w:t xml:space="preserve">nominative identifiers and not useful </w:t>
        </w:r>
      </w:ins>
      <w:ins w:id="1623" w:author="David Madsen" w:date="2019-06-07T11:30:00Z">
        <w:r w:rsidR="00491530">
          <w:t xml:space="preserve">for </w:t>
        </w:r>
        <w:r w:rsidR="009A3122">
          <w:t>analysi</w:t>
        </w:r>
        <w:r w:rsidR="00A2725C">
          <w:t xml:space="preserve">s; these were removed. Other variables were converted to categorical to avoid </w:t>
        </w:r>
      </w:ins>
      <w:ins w:id="1624" w:author="David Madsen" w:date="2019-06-07T11:31:00Z">
        <w:r w:rsidR="00A2725C">
          <w:t>issues such as treating Ward number as numeric</w:t>
        </w:r>
      </w:ins>
      <w:ins w:id="1625" w:author="David Madsen" w:date="2019-06-07T11:32:00Z">
        <w:r w:rsidR="00643BF3">
          <w:t xml:space="preserve">. Multivariate regression was done using </w:t>
        </w:r>
      </w:ins>
      <w:ins w:id="1626" w:author="David Madsen" w:date="2019-06-07T11:33:00Z">
        <w:r w:rsidR="0083162C">
          <w:t xml:space="preserve">the </w:t>
        </w:r>
        <w:proofErr w:type="spellStart"/>
        <w:r w:rsidR="0083162C">
          <w:t>ols</w:t>
        </w:r>
        <w:proofErr w:type="spellEnd"/>
        <w:r w:rsidR="0083162C">
          <w:t xml:space="preserve"> </w:t>
        </w:r>
        <w:r w:rsidR="009C36CD">
          <w:t>regression function</w:t>
        </w:r>
        <w:r w:rsidR="001F49C0">
          <w:t xml:space="preserve"> from the </w:t>
        </w:r>
        <w:proofErr w:type="spellStart"/>
        <w:r w:rsidR="001F49C0">
          <w:t>statsmodel</w:t>
        </w:r>
        <w:proofErr w:type="spellEnd"/>
        <w:r w:rsidR="001F49C0">
          <w:t xml:space="preserve"> package</w:t>
        </w:r>
        <w:r w:rsidR="009C36CD">
          <w:t>.</w:t>
        </w:r>
        <w:r w:rsidR="001F49C0">
          <w:t xml:space="preserve"> The results are shown above. </w:t>
        </w:r>
        <w:r w:rsidR="003A370D">
          <w:t xml:space="preserve">Code is included to create dummy variables to represent wards however </w:t>
        </w:r>
      </w:ins>
      <w:ins w:id="1627" w:author="David Madsen" w:date="2019-06-07T11:34:00Z">
        <w:r w:rsidR="003A370D">
          <w:t xml:space="preserve">the dummy variables were not used as </w:t>
        </w:r>
        <w:proofErr w:type="spellStart"/>
        <w:r w:rsidR="003A370D">
          <w:t>ols</w:t>
        </w:r>
        <w:proofErr w:type="spellEnd"/>
        <w:r w:rsidR="003A370D">
          <w:t xml:space="preserve"> has built-in dummy variable generation and handling for categorical data.</w:t>
        </w:r>
      </w:ins>
    </w:p>
    <w:p w14:paraId="6A561B20" w14:textId="77777777" w:rsidR="00A1776D" w:rsidRDefault="00A1776D"/>
    <w:p w14:paraId="08FDA220" w14:textId="4707593F" w:rsidR="00345510" w:rsidRPr="008572C5" w:rsidDel="00B01BEA" w:rsidRDefault="00345510" w:rsidP="007774F3">
      <w:pPr>
        <w:pStyle w:val="NormalWeb"/>
        <w:rPr>
          <w:del w:id="1628" w:author="David F Madsen" w:date="2019-06-06T19:17:00Z"/>
          <w:rFonts w:asciiTheme="majorHAnsi" w:eastAsiaTheme="majorEastAsia" w:hAnsiTheme="majorHAnsi" w:cstheme="majorBidi"/>
          <w:color w:val="2F5496" w:themeColor="accent1" w:themeShade="BF"/>
          <w:sz w:val="32"/>
          <w:szCs w:val="32"/>
          <w:rPrChange w:id="1629" w:author="Gayathri D Sanjeev" w:date="2019-06-07T10:12:00Z">
            <w:rPr>
              <w:del w:id="1630" w:author="David F Madsen" w:date="2019-06-06T19:17:00Z"/>
            </w:rPr>
          </w:rPrChange>
        </w:rPr>
      </w:pPr>
    </w:p>
    <w:p w14:paraId="6F9DF77E" w14:textId="128ACA86" w:rsidR="00B57695" w:rsidRPr="008572C5" w:rsidRDefault="00B57695">
      <w:pPr>
        <w:pStyle w:val="NormalWeb"/>
        <w:rPr>
          <w:ins w:id="1631" w:author="Gayathri D Sanjeev" w:date="2019-06-07T09:12:00Z"/>
          <w:rFonts w:asciiTheme="majorHAnsi" w:eastAsiaTheme="majorEastAsia" w:hAnsiTheme="majorHAnsi" w:cstheme="majorBidi"/>
          <w:color w:val="2F5496" w:themeColor="accent1" w:themeShade="BF"/>
          <w:sz w:val="32"/>
          <w:szCs w:val="32"/>
          <w:rPrChange w:id="1632" w:author="Gayathri D Sanjeev" w:date="2019-06-07T09:12:00Z">
            <w:rPr>
              <w:ins w:id="1633" w:author="Gayathri D Sanjeev" w:date="2019-06-07T09:12:00Z"/>
              <w:rFonts w:eastAsiaTheme="majorEastAsia"/>
              <w:lang w:eastAsia="en-US"/>
            </w:rPr>
          </w:rPrChange>
        </w:rPr>
      </w:pPr>
      <w:r w:rsidRPr="1C5D4015">
        <w:rPr>
          <w:rFonts w:asciiTheme="majorHAnsi" w:eastAsiaTheme="majorEastAsia" w:hAnsiTheme="majorHAnsi" w:cstheme="majorBidi"/>
          <w:color w:val="2F5496" w:themeColor="accent1" w:themeShade="BF"/>
          <w:sz w:val="32"/>
          <w:szCs w:val="32"/>
          <w:rPrChange w:id="1634" w:author="Gayathri D Sanjeev" w:date="2019-06-07T09:12:00Z">
            <w:rPr>
              <w:rFonts w:eastAsiaTheme="majorEastAsia"/>
              <w:lang w:eastAsia="en-US"/>
            </w:rPr>
          </w:rPrChange>
        </w:rPr>
        <w:t>Tasks and Roles: (Group of 2)</w:t>
      </w:r>
    </w:p>
    <w:p w14:paraId="5BDCA577" w14:textId="715FBE3C" w:rsidR="1C5D4015" w:rsidDel="00062496" w:rsidRDefault="1C5D4015">
      <w:pPr>
        <w:pStyle w:val="NormalWeb"/>
        <w:rPr>
          <w:del w:id="1635" w:author="David Madsen" w:date="2019-06-07T11:34:00Z"/>
          <w:rFonts w:asciiTheme="majorHAnsi" w:eastAsiaTheme="majorEastAsia" w:hAnsiTheme="majorHAnsi" w:cstheme="majorBidi"/>
          <w:color w:val="2F5496" w:themeColor="accent1" w:themeShade="BF"/>
          <w:sz w:val="32"/>
          <w:szCs w:val="32"/>
          <w:rPrChange w:id="1636" w:author="Gayathri D Sanjeev" w:date="2019-06-07T09:12:00Z">
            <w:rPr>
              <w:del w:id="1637" w:author="David Madsen" w:date="2019-06-07T11:34:00Z"/>
            </w:rPr>
          </w:rPrChange>
        </w:rPr>
        <w:pPrChange w:id="1638" w:author="Gayathri D Sanjeev" w:date="2019-06-07T09:12:00Z">
          <w:pPr/>
        </w:pPrChange>
      </w:pPr>
    </w:p>
    <w:p w14:paraId="2FE43799" w14:textId="25CF045D" w:rsidR="00B01BEA" w:rsidRPr="00B57695" w:rsidDel="00062496" w:rsidRDefault="00B01BEA">
      <w:pPr>
        <w:pStyle w:val="NormalWeb"/>
        <w:rPr>
          <w:ins w:id="1639" w:author="Gayathri D Sanjeev" w:date="2019-06-07T09:12:00Z"/>
          <w:moveFrom w:id="1640" w:author="David Madsen" w:date="2019-06-07T11:35:00Z"/>
          <w:rFonts w:eastAsiaTheme="majorEastAsia"/>
          <w:lang w:eastAsia="en-US"/>
          <w:rPrChange w:id="1641" w:author="Gayathri D Sanjeev" w:date="2019-06-07T09:12:00Z">
            <w:rPr>
              <w:ins w:id="1642" w:author="Gayathri D Sanjeev" w:date="2019-06-07T09:12:00Z"/>
              <w:moveFrom w:id="1643" w:author="David Madsen" w:date="2019-06-07T11:35:00Z"/>
            </w:rPr>
          </w:rPrChange>
        </w:rPr>
      </w:pPr>
      <w:moveFromRangeStart w:id="1644" w:author="David Madsen" w:date="2019-06-07T11:35:00Z" w:name="move10799703"/>
      <w:moveFrom w:id="1645" w:author="David Madsen" w:date="2019-06-07T11:35:00Z">
        <w:ins w:id="1646" w:author="David F Madsen" w:date="2019-06-06T19:17:00Z">
          <w:r w:rsidRPr="1C5D4015" w:rsidDel="00062496">
            <w:rPr>
              <w:rFonts w:eastAsiaTheme="majorEastAsia"/>
              <w:lang w:eastAsia="en-US"/>
            </w:rPr>
            <w:t xml:space="preserve">Although some of the initial work at loading, </w:t>
          </w:r>
        </w:ins>
        <w:ins w:id="1647" w:author="David F Madsen" w:date="2019-06-06T19:18:00Z">
          <w:r w:rsidRPr="1C5D4015" w:rsidDel="00062496">
            <w:rPr>
              <w:rFonts w:eastAsiaTheme="majorEastAsia"/>
              <w:lang w:eastAsia="en-US"/>
            </w:rPr>
            <w:t>normalizing dates and merging data was first done in a Python script using Spyder, that work was eventually transferred</w:t>
          </w:r>
        </w:ins>
        <w:ins w:id="1648" w:author="Gayathri D Sanjeev" w:date="2019-06-07T09:12:00Z">
          <w:r w:rsidR="1C5D4015" w:rsidRPr="1C5D4015" w:rsidDel="00062496">
            <w:rPr>
              <w:rFonts w:eastAsiaTheme="majorEastAsia"/>
              <w:lang w:eastAsia="en-US"/>
            </w:rPr>
            <w:t>,</w:t>
          </w:r>
        </w:ins>
        <w:ins w:id="1649" w:author="David F Madsen" w:date="2019-06-06T19:18:00Z">
          <w:r w:rsidRPr="1C5D4015" w:rsidDel="00062496">
            <w:rPr>
              <w:rFonts w:eastAsiaTheme="majorEastAsia"/>
              <w:lang w:eastAsia="en-US"/>
            </w:rPr>
            <w:t xml:space="preserve"> and subsequent work was completed using Jupyter Notebooks. Given the </w:t>
          </w:r>
        </w:ins>
        <w:ins w:id="1650" w:author="David F Madsen" w:date="2019-06-06T19:19:00Z">
          <w:r w:rsidRPr="1C5D4015" w:rsidDel="00062496">
            <w:rPr>
              <w:rFonts w:eastAsiaTheme="majorEastAsia"/>
              <w:lang w:eastAsia="en-US"/>
            </w:rPr>
            <w:t>linear nature of the notebooks, much of the work past the initial loading and merging of data is blocked out logically in notebook chunks for structure.</w:t>
          </w:r>
        </w:ins>
      </w:moveFrom>
    </w:p>
    <w:moveFromRangeEnd w:id="1644"/>
    <w:p w14:paraId="13C4B61C" w14:textId="6D507D66" w:rsidR="1C5D4015" w:rsidRDefault="1C5D4015">
      <w:pPr>
        <w:pStyle w:val="NormalWeb"/>
        <w:rPr>
          <w:rFonts w:eastAsiaTheme="majorEastAsia"/>
          <w:lang w:eastAsia="en-US"/>
          <w:rPrChange w:id="1651" w:author="Gayathri D Sanjeev" w:date="2019-06-07T09:12:00Z">
            <w:rPr/>
          </w:rPrChange>
        </w:rPr>
        <w:pPrChange w:id="1652" w:author="Gayathri D Sanjeev" w:date="2019-06-07T09:12:00Z">
          <w:pPr/>
        </w:pPrChange>
      </w:pPr>
    </w:p>
    <w:p w14:paraId="650FA156" w14:textId="75671C76" w:rsidR="00B57695" w:rsidRDefault="00B57695" w:rsidP="007774F3">
      <w:pPr>
        <w:pStyle w:val="NormalWeb"/>
        <w:rPr>
          <w:ins w:id="1653" w:author="Gayathri D Sanjeev" w:date="2019-06-07T09:12:00Z"/>
        </w:rPr>
      </w:pPr>
      <w:r>
        <w:t>Gayathri Sanjeev – Cleaning, Preprocessing of Data,</w:t>
      </w:r>
      <w:ins w:id="1654" w:author="Gayathri D Sanjeev" w:date="2019-06-07T10:12:00Z">
        <w:r w:rsidR="008572C5">
          <w:t xml:space="preserve"> merging crime and weather datasets</w:t>
        </w:r>
      </w:ins>
      <w:ins w:id="1655" w:author="Gayathri D Sanjeev" w:date="2019-06-07T11:59:00Z">
        <w:r w:rsidR="003565F3">
          <w:t xml:space="preserve"> </w:t>
        </w:r>
      </w:ins>
      <w:ins w:id="1656" w:author="Gayathri D Sanjeev" w:date="2019-06-07T10:12:00Z">
        <w:r w:rsidR="008572C5">
          <w:t>(beach station) and analyzing correlation between the two,</w:t>
        </w:r>
      </w:ins>
      <w:r>
        <w:t xml:space="preserve"> build </w:t>
      </w:r>
      <w:del w:id="1657" w:author="David F Madsen" w:date="2019-06-06T18:48:00Z">
        <w:r w:rsidDel="00003E0F">
          <w:delText xml:space="preserve">xgboost </w:delText>
        </w:r>
      </w:del>
      <w:proofErr w:type="spellStart"/>
      <w:ins w:id="1658" w:author="David F Madsen" w:date="2019-06-06T18:48:00Z">
        <w:r w:rsidR="00003E0F">
          <w:t>XGBoost</w:t>
        </w:r>
        <w:proofErr w:type="spellEnd"/>
        <w:r w:rsidR="00003E0F">
          <w:t xml:space="preserve"> </w:t>
        </w:r>
      </w:ins>
      <w:r>
        <w:t xml:space="preserve">model to predict the primary type of crime based on location and beat, Feature selection using </w:t>
      </w:r>
      <w:proofErr w:type="spellStart"/>
      <w:r>
        <w:t>XGBoost</w:t>
      </w:r>
      <w:proofErr w:type="spellEnd"/>
      <w:r>
        <w:t>.</w:t>
      </w:r>
    </w:p>
    <w:p w14:paraId="2E1FD5F9" w14:textId="6F6D5471" w:rsidR="1C5D4015" w:rsidRDefault="1C5D4015">
      <w:pPr>
        <w:pStyle w:val="NormalWeb"/>
        <w:pPrChange w:id="1659" w:author="Gayathri D Sanjeev" w:date="2019-06-07T09:12:00Z">
          <w:pPr/>
        </w:pPrChange>
      </w:pPr>
    </w:p>
    <w:p w14:paraId="01FD8512" w14:textId="32A4F01D" w:rsidR="00B57695" w:rsidRDefault="00B57695" w:rsidP="007774F3">
      <w:pPr>
        <w:pStyle w:val="NormalWeb"/>
        <w:rPr>
          <w:ins w:id="1660" w:author="Gayathri D Sanjeev" w:date="2019-06-07T09:12:00Z"/>
        </w:rPr>
      </w:pPr>
      <w:r>
        <w:t>David Madsen – Merging the crime and weather datasets</w:t>
      </w:r>
      <w:ins w:id="1661" w:author="Gayathri D Sanjeev" w:date="2019-06-07T10:12:00Z">
        <w:r w:rsidR="008572C5">
          <w:t xml:space="preserve"> (Midway airport weather data)</w:t>
        </w:r>
      </w:ins>
      <w:r>
        <w:t>, visualizations of weather impact on crimes</w:t>
      </w:r>
      <w:ins w:id="1662" w:author="David F Madsen" w:date="2019-06-06T18:48:00Z">
        <w:r w:rsidR="00003E0F">
          <w:t xml:space="preserve">, </w:t>
        </w:r>
      </w:ins>
      <w:ins w:id="1663" w:author="David F Madsen" w:date="2019-06-06T19:17:00Z">
        <w:r w:rsidR="00B01BEA">
          <w:t xml:space="preserve">some further cleaning and </w:t>
        </w:r>
      </w:ins>
      <w:ins w:id="1664" w:author="David F Madsen" w:date="2019-06-06T18:48:00Z">
        <w:r w:rsidR="00003E0F">
          <w:t xml:space="preserve">feature extraction of ward information </w:t>
        </w:r>
      </w:ins>
      <w:ins w:id="1665" w:author="David F Madsen" w:date="2019-06-06T19:17:00Z">
        <w:r w:rsidR="00B01BEA">
          <w:t>along with the subsequent</w:t>
        </w:r>
      </w:ins>
      <w:ins w:id="1666" w:author="David F Madsen" w:date="2019-06-06T18:48:00Z">
        <w:r w:rsidR="00003E0F">
          <w:t xml:space="preserve"> regression analysis.</w:t>
        </w:r>
      </w:ins>
    </w:p>
    <w:p w14:paraId="740C5639" w14:textId="48842E6F" w:rsidR="1C5D4015" w:rsidRDefault="1C5D4015">
      <w:pPr>
        <w:pStyle w:val="NormalWeb"/>
        <w:pPrChange w:id="1667" w:author="Gayathri D Sanjeev" w:date="2019-06-07T09:12:00Z">
          <w:pPr/>
        </w:pPrChange>
      </w:pPr>
      <w:bookmarkStart w:id="1668" w:name="_GoBack"/>
      <w:bookmarkEnd w:id="1668"/>
    </w:p>
    <w:p w14:paraId="2E49DDCB" w14:textId="4F636462" w:rsidR="00B57695" w:rsidRDefault="00B57695" w:rsidP="007774F3">
      <w:pPr>
        <w:pStyle w:val="NormalWeb"/>
        <w:rPr>
          <w:ins w:id="1669" w:author="Gayathri D Sanjeev" w:date="2019-06-07T09:12:00Z"/>
          <w:sz w:val="21"/>
          <w:szCs w:val="21"/>
        </w:rPr>
      </w:pPr>
      <w:r w:rsidRPr="00B01BEA">
        <w:rPr>
          <w:rStyle w:val="Heading1Char"/>
          <w:rPrChange w:id="1670" w:author="David F Madsen" w:date="2019-06-06T19:20:00Z">
            <w:rPr>
              <w:rFonts w:eastAsiaTheme="majorEastAsia"/>
              <w:lang w:eastAsia="en-US"/>
            </w:rPr>
          </w:rPrChange>
        </w:rPr>
        <w:t>Conclusion</w:t>
      </w:r>
      <w:del w:id="1671" w:author="David F Madsen" w:date="2019-06-06T19:20:00Z">
        <w:r w:rsidDel="00B01BEA">
          <w:rPr>
            <w:sz w:val="21"/>
            <w:szCs w:val="21"/>
          </w:rPr>
          <w:delText>:</w:delText>
        </w:r>
      </w:del>
    </w:p>
    <w:p w14:paraId="00D33444" w14:textId="481B254A" w:rsidR="1C5D4015" w:rsidRDefault="1C5D4015">
      <w:pPr>
        <w:pStyle w:val="NormalWeb"/>
        <w:rPr>
          <w:rStyle w:val="Heading1Char"/>
          <w:rPrChange w:id="1672" w:author="Gayathri D Sanjeev" w:date="2019-06-07T09:12:00Z">
            <w:rPr/>
          </w:rPrChange>
        </w:rPr>
        <w:pPrChange w:id="1673" w:author="Gayathri D Sanjeev" w:date="2019-06-07T09:12:00Z">
          <w:pPr/>
        </w:pPrChange>
      </w:pPr>
    </w:p>
    <w:p w14:paraId="0CDF6FA7" w14:textId="72CDFE82" w:rsidR="00AC3E74" w:rsidRDefault="00FE2DF8" w:rsidP="26A6BCC9">
      <w:pPr>
        <w:pStyle w:val="NormalWeb"/>
        <w:rPr>
          <w:ins w:id="1674" w:author="Gayathri D Sanjeev" w:date="2019-06-07T09:12:00Z"/>
        </w:rPr>
      </w:pPr>
      <w:r>
        <w:t xml:space="preserve">To conclude, </w:t>
      </w:r>
      <w:ins w:id="1675" w:author="Gayathri D Sanjeev" w:date="2019-06-07T12:04:00Z">
        <w:r w:rsidR="0033488C">
          <w:t>w</w:t>
        </w:r>
      </w:ins>
      <w:ins w:id="1676" w:author="Gayathri D Sanjeev" w:date="2019-06-07T12:03:00Z">
        <w:r w:rsidR="0033488C" w:rsidRPr="0033488C">
          <w:rPr>
            <w:rPrChange w:id="1677" w:author="Gayathri D Sanjeev" w:date="2019-06-07T12:04:00Z">
              <w:rPr>
                <w:rFonts w:ascii="Georgia" w:hAnsi="Georgia"/>
                <w:spacing w:val="-1"/>
                <w:sz w:val="32"/>
                <w:szCs w:val="32"/>
                <w:shd w:val="clear" w:color="auto" w:fill="FFFFFF"/>
              </w:rPr>
            </w:rPrChange>
          </w:rPr>
          <w:t>e believe this project gives us a different scientific perspective about the crime rate of the Chicago city. According to the analysis result and visualization, we can view the most frequently occurring crimes and the frequent occurring locations where crimes happened. </w:t>
        </w:r>
      </w:ins>
      <w:ins w:id="1678" w:author="Gayathri D Sanjeev" w:date="2019-06-07T12:04:00Z">
        <w:r w:rsidR="00115707">
          <w:t xml:space="preserve">From the above reports, </w:t>
        </w:r>
        <w:r w:rsidR="00BE3C85">
          <w:t>the mo</w:t>
        </w:r>
      </w:ins>
      <w:ins w:id="1679" w:author="Gayathri D Sanjeev" w:date="2019-06-07T12:05:00Z">
        <w:r w:rsidR="00BE3C85">
          <w:t xml:space="preserve">st occurred crimes were theft, battery and narcotics that </w:t>
        </w:r>
        <w:r w:rsidR="006E0157">
          <w:t xml:space="preserve">encompassed majority of the crimes reported. </w:t>
        </w:r>
        <w:r w:rsidR="00120F53">
          <w:t xml:space="preserve">Another important factor to </w:t>
        </w:r>
      </w:ins>
      <w:ins w:id="1680" w:author="Gayathri D Sanjeev" w:date="2019-06-07T12:06:00Z">
        <w:r w:rsidR="00AC3E74">
          <w:t>delve</w:t>
        </w:r>
      </w:ins>
      <w:ins w:id="1681" w:author="Gayathri D Sanjeev" w:date="2019-06-07T12:05:00Z">
        <w:r w:rsidR="00120F53">
          <w:t xml:space="preserve"> </w:t>
        </w:r>
      </w:ins>
      <w:ins w:id="1682" w:author="Gayathri D Sanjeev" w:date="2019-06-07T12:06:00Z">
        <w:r w:rsidR="00AC3E74">
          <w:t>o</w:t>
        </w:r>
      </w:ins>
      <w:ins w:id="1683" w:author="Gayathri D Sanjeev" w:date="2019-06-07T12:05:00Z">
        <w:r w:rsidR="00120F53">
          <w:t xml:space="preserve">n </w:t>
        </w:r>
        <w:r w:rsidR="00940E64">
          <w:t>is</w:t>
        </w:r>
      </w:ins>
      <w:ins w:id="1684" w:author="Gayathri D Sanjeev" w:date="2019-06-07T12:06:00Z">
        <w:r w:rsidR="00AC3E74">
          <w:t xml:space="preserve"> the fact that</w:t>
        </w:r>
      </w:ins>
      <w:ins w:id="1685" w:author="Gayathri D Sanjeev" w:date="2019-06-07T12:05:00Z">
        <w:r w:rsidR="00940E64">
          <w:t xml:space="preserve"> even though a </w:t>
        </w:r>
      </w:ins>
      <w:ins w:id="1686" w:author="Gayathri D Sanjeev" w:date="2019-06-07T12:06:00Z">
        <w:r w:rsidR="00AC3E74">
          <w:t>neighborhood</w:t>
        </w:r>
        <w:r w:rsidR="00940E64">
          <w:t xml:space="preserve"> </w:t>
        </w:r>
        <w:r w:rsidR="004909EB">
          <w:t xml:space="preserve">or area reported </w:t>
        </w:r>
        <w:r w:rsidR="00AC3E74">
          <w:t>the greatest</w:t>
        </w:r>
        <w:r w:rsidR="004909EB">
          <w:t xml:space="preserve"> number of crimes by a primary type, the number of arrests </w:t>
        </w:r>
        <w:r w:rsidR="00530535">
          <w:t>were less.</w:t>
        </w:r>
      </w:ins>
      <w:ins w:id="1687" w:author="Gayathri D Sanjeev" w:date="2019-06-07T12:07:00Z">
        <w:r w:rsidR="005C06F3">
          <w:t xml:space="preserve"> What could be the reason for this? </w:t>
        </w:r>
      </w:ins>
    </w:p>
    <w:p w14:paraId="5A8A941F" w14:textId="2E6CAF45" w:rsidR="26A6BCC9" w:rsidRDefault="26A6BCC9">
      <w:pPr>
        <w:pStyle w:val="NormalWeb"/>
        <w:pPrChange w:id="1688" w:author="Gayathri D Sanjeev" w:date="2019-06-07T09:12:00Z">
          <w:pPr/>
        </w:pPrChange>
      </w:pPr>
    </w:p>
    <w:p w14:paraId="25FC1602" w14:textId="16718C32" w:rsidR="008572C5" w:rsidRDefault="00AC3E74" w:rsidP="26A6BCC9">
      <w:pPr>
        <w:pStyle w:val="NormalWeb"/>
        <w:rPr>
          <w:ins w:id="1689" w:author="Gayathri D Sanjeev" w:date="2019-06-07T09:12:00Z"/>
        </w:rPr>
      </w:pPr>
      <w:ins w:id="1690" w:author="Gayathri D Sanjeev" w:date="2019-06-07T12:06:00Z">
        <w:r>
          <w:lastRenderedPageBreak/>
          <w:t xml:space="preserve">Also, </w:t>
        </w:r>
      </w:ins>
      <w:del w:id="1691" w:author="Gayathri D Sanjeev" w:date="2019-06-07T12:04:00Z">
        <w:r w:rsidR="00FE2DF8" w:rsidDel="00115707">
          <w:delText>w</w:delText>
        </w:r>
      </w:del>
      <w:ins w:id="1692" w:author="Gayathri D Sanjeev" w:date="2019-06-07T09:12:00Z">
        <w:r w:rsidR="26A6BCC9">
          <w:t>w</w:t>
        </w:r>
      </w:ins>
      <w:r w:rsidR="00FE2DF8">
        <w:t xml:space="preserve">e can see that there is a strong correlation between </w:t>
      </w:r>
      <w:del w:id="1693" w:author="David F Madsen" w:date="2019-06-06T19:20:00Z">
        <w:r w:rsidR="00FE2DF8" w:rsidDel="00B01BEA">
          <w:delText>high temperatures</w:delText>
        </w:r>
      </w:del>
      <w:ins w:id="1694" w:author="David F Madsen" w:date="2019-06-06T19:20:00Z">
        <w:r w:rsidR="00B01BEA">
          <w:t>season</w:t>
        </w:r>
      </w:ins>
      <w:r w:rsidR="00FE2DF8">
        <w:t xml:space="preserve"> and crimes in Chicago. But</w:t>
      </w:r>
      <w:del w:id="1695" w:author="Gayathri D Sanjeev" w:date="2019-06-07T09:12:00Z">
        <w:r w:rsidR="00FE2DF8" w:rsidDel="1C5D4015">
          <w:delText>,</w:delText>
        </w:r>
      </w:del>
      <w:r w:rsidR="00FE2DF8">
        <w:t xml:space="preserve"> as we all know correlation does not mean causation. We must include more attributes or factors to see if this changes the outcome. </w:t>
      </w:r>
      <w:ins w:id="1696" w:author="Gayathri D Sanjeev" w:date="2019-06-07T10:13:00Z">
        <w:r w:rsidR="008572C5">
          <w:t>We also need more domain knowledge to understand how crimes are reported and on what basis</w:t>
        </w:r>
      </w:ins>
      <w:ins w:id="1697" w:author="Gayathri D Sanjeev" w:date="2019-06-07T10:14:00Z">
        <w:r w:rsidR="008572C5">
          <w:t xml:space="preserve"> an arrest is made or not made. </w:t>
        </w:r>
      </w:ins>
      <w:del w:id="1698" w:author="Gayathri D Sanjeev" w:date="2019-06-07T10:14:00Z">
        <w:r w:rsidR="00FE2DF8" w:rsidDel="008572C5">
          <w:delText xml:space="preserve">There’s also a correlation between rainfall </w:delText>
        </w:r>
      </w:del>
      <w:ins w:id="1699" w:author="David F Madsen" w:date="2019-06-06T19:20:00Z">
        <w:del w:id="1700" w:author="Gayathri D Sanjeev" w:date="2019-06-07T10:14:00Z">
          <w:r w:rsidR="009E251B" w:rsidDel="008572C5">
            <w:delText xml:space="preserve">precipitation </w:delText>
          </w:r>
        </w:del>
      </w:ins>
      <w:del w:id="1701" w:author="Gayathri D Sanjeev" w:date="2019-06-07T10:14:00Z">
        <w:r w:rsidR="00FE2DF8" w:rsidDel="008572C5">
          <w:delText xml:space="preserve">and crimes in Chicago. The number of crimes that have been reported are more when the rainfall is between 0 to 50mm (heavy </w:delText>
        </w:r>
      </w:del>
      <w:ins w:id="1702" w:author="David F Madsen" w:date="2019-06-06T19:21:00Z">
        <w:del w:id="1703" w:author="Gayathri D Sanjeev" w:date="2019-06-07T10:14:00Z">
          <w:r w:rsidR="009E251B" w:rsidDel="008572C5">
            <w:delText xml:space="preserve">light  </w:delText>
          </w:r>
        </w:del>
      </w:ins>
      <w:del w:id="1704" w:author="Gayathri D Sanjeev" w:date="2019-06-07T10:14:00Z">
        <w:r w:rsidR="00FE2DF8" w:rsidDel="008572C5">
          <w:delText>rainfall) than when it is during very heavy rainfall or flooding which seems obvious. But, narrowing the rainfall to 0 to 50 mm and seeing how that impacts the rate of crimes would be interesting and could lead to a more definitive answer.</w:delText>
        </w:r>
      </w:del>
      <w:ins w:id="1705" w:author="Gayathri D Sanjeev" w:date="2019-06-07T10:14:00Z">
        <w:r>
          <w:t>We can also predict</w:t>
        </w:r>
      </w:ins>
      <w:ins w:id="1706" w:author="Gayathri D Sanjeev" w:date="2019-06-07T10:15:00Z">
        <w:r>
          <w:t xml:space="preserve"> with 89% accuracy</w:t>
        </w:r>
      </w:ins>
      <w:ins w:id="1707" w:author="Gayathri D Sanjeev" w:date="2019-06-07T10:14:00Z">
        <w:r>
          <w:t xml:space="preserve"> the primary type of</w:t>
        </w:r>
      </w:ins>
      <w:ins w:id="1708" w:author="Gayathri D Sanjeev" w:date="2019-06-07T10:16:00Z">
        <w:r>
          <w:t xml:space="preserve"> a</w:t>
        </w:r>
      </w:ins>
      <w:ins w:id="1709" w:author="Gayathri D Sanjeev" w:date="2019-06-07T10:14:00Z">
        <w:r>
          <w:t xml:space="preserve"> crime i.e</w:t>
        </w:r>
      </w:ins>
      <w:ins w:id="1710" w:author="Gayathri D Sanjeev" w:date="2019-06-07T10:15:00Z">
        <w:r>
          <w:t xml:space="preserve">. if a theft or arson is going to be committed </w:t>
        </w:r>
      </w:ins>
      <w:ins w:id="1711" w:author="Gayathri D Sanjeev" w:date="2019-06-07T11:59:00Z">
        <w:r w:rsidR="003565F3">
          <w:t>provided,</w:t>
        </w:r>
      </w:ins>
      <w:ins w:id="1712" w:author="Gayathri D Sanjeev" w:date="2019-06-07T10:15:00Z">
        <w:r>
          <w:t xml:space="preserve"> we have the location description or beat.</w:t>
        </w:r>
      </w:ins>
      <w:ins w:id="1713" w:author="Gayathri D Sanjeev" w:date="2019-06-07T10:16:00Z">
        <w:r>
          <w:t xml:space="preserve"> This shows that location is of key importance for crimes and this analysis could probably help the police department to keep an extra vigil in certain locations at certain times.</w:t>
        </w:r>
      </w:ins>
      <w:ins w:id="1714" w:author="Gayathri D Sanjeev" w:date="2019-06-07T10:17:00Z">
        <w:r>
          <w:t xml:space="preserve"> </w:t>
        </w:r>
      </w:ins>
    </w:p>
    <w:p w14:paraId="0A460F11" w14:textId="1D0BF075" w:rsidR="26A6BCC9" w:rsidRDefault="26A6BCC9">
      <w:pPr>
        <w:pStyle w:val="NormalWeb"/>
        <w:pPrChange w:id="1715" w:author="Gayathri D Sanjeev" w:date="2019-06-07T09:12:00Z">
          <w:pPr/>
        </w:pPrChange>
      </w:pPr>
    </w:p>
    <w:p w14:paraId="5D43713C" w14:textId="4161048D" w:rsidR="001914E1" w:rsidRDefault="001914E1" w:rsidP="007774F3">
      <w:pPr>
        <w:pStyle w:val="NormalWeb"/>
      </w:pPr>
      <w:ins w:id="1716" w:author="Gayathri D Sanjeev" w:date="2019-06-07T12:07:00Z">
        <w:r>
          <w:t xml:space="preserve">We believe that if we can get more data and more inside domain knowledge information on these crimes, </w:t>
        </w:r>
        <w:r w:rsidR="00F168D7">
          <w:t>the analysi</w:t>
        </w:r>
      </w:ins>
      <w:ins w:id="1717" w:author="Gayathri D Sanjeev" w:date="2019-06-07T12:08:00Z">
        <w:r w:rsidR="00F168D7">
          <w:t xml:space="preserve">s models could act as a </w:t>
        </w:r>
        <w:r w:rsidR="008E20C1">
          <w:t>powerful tool for taking wise actions proactively that could help increase the security of the city.</w:t>
        </w:r>
      </w:ins>
    </w:p>
    <w:p w14:paraId="3A00FA8B" w14:textId="77777777" w:rsidR="003609FE" w:rsidRDefault="003609FE" w:rsidP="007774F3"/>
    <w:sectPr w:rsidR="003609FE" w:rsidSect="00206178">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 w:author="David F Madsen" w:date="2019-06-06T16:39:00Z" w:initials="DM">
    <w:p w14:paraId="4699339D" w14:textId="0B0F05DF" w:rsidR="002E4356" w:rsidRDefault="002E4356" w:rsidP="002459FA">
      <w:pPr>
        <w:pStyle w:val="CommentText"/>
      </w:pPr>
      <w:r>
        <w:rPr>
          <w:rStyle w:val="CommentReference"/>
        </w:rPr>
        <w:annotationRef/>
      </w:r>
      <w:r>
        <w:t>Do we need citations here too?</w:t>
      </w:r>
    </w:p>
  </w:comment>
  <w:comment w:id="1177" w:author="David F Madsen" w:date="2019-06-06T17:59:00Z" w:initials="DM">
    <w:p w14:paraId="550A7558" w14:textId="094A98D2" w:rsidR="002E4356" w:rsidRDefault="002E4356">
      <w:pPr>
        <w:pStyle w:val="CommentText"/>
      </w:pPr>
      <w:r>
        <w:rPr>
          <w:rStyle w:val="CommentReference"/>
        </w:rPr>
        <w:annotationRef/>
      </w:r>
      <w:proofErr w:type="gramStart"/>
      <w:r>
        <w:t>So</w:t>
      </w:r>
      <w:proofErr w:type="gramEnd"/>
      <w:r>
        <w:t xml:space="preserve"> what’s the explanation?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99339D" w15:done="0"/>
  <w15:commentEx w15:paraId="550A755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99339D" w16cid:durableId="20A3C051"/>
  <w16cid:commentId w16cid:paraId="550A7558" w16cid:durableId="20A3D2F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BB4D2A"/>
    <w:multiLevelType w:val="multilevel"/>
    <w:tmpl w:val="0064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A36E6C"/>
    <w:multiLevelType w:val="multilevel"/>
    <w:tmpl w:val="CA302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F Madsen">
    <w15:presenceInfo w15:providerId="AD" w15:userId="S::dfmadsen@syr.edu::166a6407-5e77-4c7a-9bd7-7377198dee69"/>
  </w15:person>
  <w15:person w15:author="David Madsen">
    <w15:presenceInfo w15:providerId="None" w15:userId="David Mad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9FE"/>
    <w:rsid w:val="00003E0F"/>
    <w:rsid w:val="00022999"/>
    <w:rsid w:val="00062496"/>
    <w:rsid w:val="00076645"/>
    <w:rsid w:val="000B529E"/>
    <w:rsid w:val="000C3659"/>
    <w:rsid w:val="00115707"/>
    <w:rsid w:val="00120F53"/>
    <w:rsid w:val="00132387"/>
    <w:rsid w:val="00153C0A"/>
    <w:rsid w:val="00157F7B"/>
    <w:rsid w:val="001733C1"/>
    <w:rsid w:val="00186D32"/>
    <w:rsid w:val="001914E1"/>
    <w:rsid w:val="001B1D4B"/>
    <w:rsid w:val="001B4F65"/>
    <w:rsid w:val="001C41AE"/>
    <w:rsid w:val="001E3BDE"/>
    <w:rsid w:val="001F49C0"/>
    <w:rsid w:val="00206178"/>
    <w:rsid w:val="00214A13"/>
    <w:rsid w:val="00227D62"/>
    <w:rsid w:val="002327F0"/>
    <w:rsid w:val="002459FA"/>
    <w:rsid w:val="00255C2D"/>
    <w:rsid w:val="002763C9"/>
    <w:rsid w:val="002B2240"/>
    <w:rsid w:val="002B4258"/>
    <w:rsid w:val="002D03F8"/>
    <w:rsid w:val="002E32FB"/>
    <w:rsid w:val="002E4356"/>
    <w:rsid w:val="003048B7"/>
    <w:rsid w:val="00305CD4"/>
    <w:rsid w:val="00316D4A"/>
    <w:rsid w:val="00332EBD"/>
    <w:rsid w:val="0033488C"/>
    <w:rsid w:val="00345510"/>
    <w:rsid w:val="003565F3"/>
    <w:rsid w:val="003609FE"/>
    <w:rsid w:val="003A370D"/>
    <w:rsid w:val="003B5585"/>
    <w:rsid w:val="003C3976"/>
    <w:rsid w:val="004216B1"/>
    <w:rsid w:val="00473FB4"/>
    <w:rsid w:val="004749A8"/>
    <w:rsid w:val="004778E8"/>
    <w:rsid w:val="004909EB"/>
    <w:rsid w:val="00491530"/>
    <w:rsid w:val="00493EC5"/>
    <w:rsid w:val="00495350"/>
    <w:rsid w:val="004A1AF4"/>
    <w:rsid w:val="004D3261"/>
    <w:rsid w:val="004F15C7"/>
    <w:rsid w:val="005031C5"/>
    <w:rsid w:val="00530535"/>
    <w:rsid w:val="005539C2"/>
    <w:rsid w:val="00590FA2"/>
    <w:rsid w:val="005921D2"/>
    <w:rsid w:val="005A7621"/>
    <w:rsid w:val="005C06F3"/>
    <w:rsid w:val="005C4E3B"/>
    <w:rsid w:val="005E4A41"/>
    <w:rsid w:val="006276CA"/>
    <w:rsid w:val="00643BF3"/>
    <w:rsid w:val="00650083"/>
    <w:rsid w:val="00670CE2"/>
    <w:rsid w:val="00673619"/>
    <w:rsid w:val="00676CAD"/>
    <w:rsid w:val="00682909"/>
    <w:rsid w:val="006B5DDF"/>
    <w:rsid w:val="006E0157"/>
    <w:rsid w:val="007057CE"/>
    <w:rsid w:val="007130A3"/>
    <w:rsid w:val="00756DAD"/>
    <w:rsid w:val="00766930"/>
    <w:rsid w:val="007774F3"/>
    <w:rsid w:val="007C6187"/>
    <w:rsid w:val="0080746A"/>
    <w:rsid w:val="0083162C"/>
    <w:rsid w:val="008468CE"/>
    <w:rsid w:val="008572C5"/>
    <w:rsid w:val="008C53FC"/>
    <w:rsid w:val="008E0D6D"/>
    <w:rsid w:val="008E20C1"/>
    <w:rsid w:val="00922A1B"/>
    <w:rsid w:val="00926CFE"/>
    <w:rsid w:val="00934941"/>
    <w:rsid w:val="0093509A"/>
    <w:rsid w:val="00940E64"/>
    <w:rsid w:val="00942862"/>
    <w:rsid w:val="009846DC"/>
    <w:rsid w:val="00991725"/>
    <w:rsid w:val="009A3122"/>
    <w:rsid w:val="009B00BB"/>
    <w:rsid w:val="009C36CD"/>
    <w:rsid w:val="009E251B"/>
    <w:rsid w:val="00A1776D"/>
    <w:rsid w:val="00A2725C"/>
    <w:rsid w:val="00A7023C"/>
    <w:rsid w:val="00A7BD2C"/>
    <w:rsid w:val="00AC3E74"/>
    <w:rsid w:val="00B01BEA"/>
    <w:rsid w:val="00B20046"/>
    <w:rsid w:val="00B21C81"/>
    <w:rsid w:val="00B57695"/>
    <w:rsid w:val="00BE3C85"/>
    <w:rsid w:val="00C51001"/>
    <w:rsid w:val="00C528E3"/>
    <w:rsid w:val="00CB029A"/>
    <w:rsid w:val="00CC5C7F"/>
    <w:rsid w:val="00CD4597"/>
    <w:rsid w:val="00CF4795"/>
    <w:rsid w:val="00CF69CA"/>
    <w:rsid w:val="00D17274"/>
    <w:rsid w:val="00D319B4"/>
    <w:rsid w:val="00D67B2F"/>
    <w:rsid w:val="00DA3F99"/>
    <w:rsid w:val="00DD1C40"/>
    <w:rsid w:val="00DD23D1"/>
    <w:rsid w:val="00E24DF4"/>
    <w:rsid w:val="00E25D0E"/>
    <w:rsid w:val="00E540D2"/>
    <w:rsid w:val="00E84922"/>
    <w:rsid w:val="00E85C6B"/>
    <w:rsid w:val="00EB377D"/>
    <w:rsid w:val="00EC6F49"/>
    <w:rsid w:val="00ED0C83"/>
    <w:rsid w:val="00ED6FF2"/>
    <w:rsid w:val="00F034A1"/>
    <w:rsid w:val="00F1592B"/>
    <w:rsid w:val="00F168D7"/>
    <w:rsid w:val="00F312B5"/>
    <w:rsid w:val="00F61F0A"/>
    <w:rsid w:val="00F87B78"/>
    <w:rsid w:val="00F90DBE"/>
    <w:rsid w:val="00F96A7B"/>
    <w:rsid w:val="00FA3B60"/>
    <w:rsid w:val="00FE2DF8"/>
    <w:rsid w:val="075CBFE8"/>
    <w:rsid w:val="0953F152"/>
    <w:rsid w:val="0C44A704"/>
    <w:rsid w:val="117A5581"/>
    <w:rsid w:val="172EAB79"/>
    <w:rsid w:val="1C5D4015"/>
    <w:rsid w:val="1F546608"/>
    <w:rsid w:val="22CCF84E"/>
    <w:rsid w:val="26A6BCC9"/>
    <w:rsid w:val="273E931C"/>
    <w:rsid w:val="30BF31BA"/>
    <w:rsid w:val="3CB7BA96"/>
    <w:rsid w:val="3D26E4C9"/>
    <w:rsid w:val="43A1BDB1"/>
    <w:rsid w:val="44FB0EEF"/>
    <w:rsid w:val="48CA58C1"/>
    <w:rsid w:val="5960ABE3"/>
    <w:rsid w:val="59847CD7"/>
    <w:rsid w:val="6500377F"/>
    <w:rsid w:val="6B89CA16"/>
    <w:rsid w:val="7110CD95"/>
    <w:rsid w:val="71A4147E"/>
    <w:rsid w:val="745C71D4"/>
    <w:rsid w:val="7C7C8D69"/>
    <w:rsid w:val="7CB3889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7E304"/>
  <w15:chartTrackingRefBased/>
  <w15:docId w15:val="{D8D01AAD-F110-4B59-BEA3-11581E06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9F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756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09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7D6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3609FE"/>
    <w:pP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609FE"/>
  </w:style>
  <w:style w:type="character" w:customStyle="1" w:styleId="Heading4Char">
    <w:name w:val="Heading 4 Char"/>
    <w:basedOn w:val="DefaultParagraphFont"/>
    <w:link w:val="Heading4"/>
    <w:uiPriority w:val="9"/>
    <w:rsid w:val="003609FE"/>
    <w:rPr>
      <w:rFonts w:ascii="Times New Roman" w:eastAsia="Times New Roman" w:hAnsi="Times New Roman" w:cs="Times New Roman"/>
      <w:b/>
      <w:bCs/>
      <w:sz w:val="24"/>
      <w:szCs w:val="24"/>
      <w:lang w:eastAsia="en-CA"/>
    </w:rPr>
  </w:style>
  <w:style w:type="character" w:customStyle="1" w:styleId="Heading2Char">
    <w:name w:val="Heading 2 Char"/>
    <w:basedOn w:val="DefaultParagraphFont"/>
    <w:link w:val="Heading2"/>
    <w:uiPriority w:val="9"/>
    <w:rsid w:val="003609F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C4E3B"/>
    <w:rPr>
      <w:color w:val="0000FF"/>
      <w:u w:val="single"/>
    </w:rPr>
  </w:style>
  <w:style w:type="character" w:customStyle="1" w:styleId="normaltextrun">
    <w:name w:val="normaltextrun"/>
    <w:basedOn w:val="DefaultParagraphFont"/>
    <w:rsid w:val="005C4E3B"/>
  </w:style>
  <w:style w:type="character" w:styleId="UnresolvedMention">
    <w:name w:val="Unresolved Mention"/>
    <w:basedOn w:val="DefaultParagraphFont"/>
    <w:uiPriority w:val="99"/>
    <w:semiHidden/>
    <w:unhideWhenUsed/>
    <w:rsid w:val="005C4E3B"/>
    <w:rPr>
      <w:color w:val="605E5C"/>
      <w:shd w:val="clear" w:color="auto" w:fill="E1DFDD"/>
    </w:rPr>
  </w:style>
  <w:style w:type="character" w:styleId="Strong">
    <w:name w:val="Strong"/>
    <w:basedOn w:val="DefaultParagraphFont"/>
    <w:uiPriority w:val="22"/>
    <w:qFormat/>
    <w:rsid w:val="005C4E3B"/>
    <w:rPr>
      <w:b/>
      <w:bCs/>
    </w:rPr>
  </w:style>
  <w:style w:type="character" w:customStyle="1" w:styleId="sc-imygaf">
    <w:name w:val="sc-imygaf"/>
    <w:basedOn w:val="DefaultParagraphFont"/>
    <w:rsid w:val="005C4E3B"/>
  </w:style>
  <w:style w:type="character" w:customStyle="1" w:styleId="sc-gigtpo">
    <w:name w:val="sc-gigtpo"/>
    <w:basedOn w:val="DefaultParagraphFont"/>
    <w:rsid w:val="005C4E3B"/>
  </w:style>
  <w:style w:type="character" w:customStyle="1" w:styleId="Heading1Char">
    <w:name w:val="Heading 1 Char"/>
    <w:basedOn w:val="DefaultParagraphFont"/>
    <w:link w:val="Heading1"/>
    <w:uiPriority w:val="9"/>
    <w:rsid w:val="00756DAD"/>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56DAD"/>
    <w:pPr>
      <w:spacing w:after="0"/>
    </w:pPr>
    <w:rPr>
      <w:sz w:val="18"/>
      <w:szCs w:val="18"/>
    </w:rPr>
  </w:style>
  <w:style w:type="character" w:customStyle="1" w:styleId="BalloonTextChar">
    <w:name w:val="Balloon Text Char"/>
    <w:basedOn w:val="DefaultParagraphFont"/>
    <w:link w:val="BalloonText"/>
    <w:uiPriority w:val="99"/>
    <w:semiHidden/>
    <w:rsid w:val="00756DAD"/>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56DAD"/>
    <w:rPr>
      <w:sz w:val="16"/>
      <w:szCs w:val="16"/>
    </w:rPr>
  </w:style>
  <w:style w:type="paragraph" w:styleId="CommentText">
    <w:name w:val="annotation text"/>
    <w:basedOn w:val="Normal"/>
    <w:link w:val="CommentTextChar"/>
    <w:uiPriority w:val="99"/>
    <w:unhideWhenUsed/>
    <w:rsid w:val="00756DAD"/>
    <w:rPr>
      <w:sz w:val="20"/>
      <w:szCs w:val="20"/>
    </w:rPr>
  </w:style>
  <w:style w:type="character" w:customStyle="1" w:styleId="CommentTextChar">
    <w:name w:val="Comment Text Char"/>
    <w:basedOn w:val="DefaultParagraphFont"/>
    <w:link w:val="CommentText"/>
    <w:uiPriority w:val="99"/>
    <w:rsid w:val="00756DAD"/>
    <w:rPr>
      <w:sz w:val="20"/>
      <w:szCs w:val="20"/>
    </w:rPr>
  </w:style>
  <w:style w:type="paragraph" w:styleId="CommentSubject">
    <w:name w:val="annotation subject"/>
    <w:basedOn w:val="CommentText"/>
    <w:next w:val="CommentText"/>
    <w:link w:val="CommentSubjectChar"/>
    <w:uiPriority w:val="99"/>
    <w:semiHidden/>
    <w:unhideWhenUsed/>
    <w:rsid w:val="00756DAD"/>
    <w:rPr>
      <w:b/>
      <w:bCs/>
    </w:rPr>
  </w:style>
  <w:style w:type="character" w:customStyle="1" w:styleId="CommentSubjectChar">
    <w:name w:val="Comment Subject Char"/>
    <w:basedOn w:val="CommentTextChar"/>
    <w:link w:val="CommentSubject"/>
    <w:uiPriority w:val="99"/>
    <w:semiHidden/>
    <w:rsid w:val="00756DAD"/>
    <w:rPr>
      <w:b/>
      <w:bCs/>
      <w:sz w:val="20"/>
      <w:szCs w:val="20"/>
    </w:rPr>
  </w:style>
  <w:style w:type="table" w:styleId="TableGrid">
    <w:name w:val="Table Grid"/>
    <w:basedOn w:val="TableNormal"/>
    <w:uiPriority w:val="39"/>
    <w:rsid w:val="00756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27D6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27D62"/>
    <w:pPr>
      <w:ind w:left="720"/>
      <w:contextualSpacing/>
    </w:pPr>
  </w:style>
  <w:style w:type="paragraph" w:styleId="Revision">
    <w:name w:val="Revision"/>
    <w:hidden/>
    <w:uiPriority w:val="99"/>
    <w:semiHidden/>
    <w:rsid w:val="007774F3"/>
    <w:pPr>
      <w:spacing w:after="0" w:line="240" w:lineRule="auto"/>
    </w:pPr>
    <w:rPr>
      <w:rFonts w:ascii="Times New Roman" w:eastAsia="Times New Roman" w:hAnsi="Times New Roman" w:cs="Times New Roman"/>
      <w:sz w:val="24"/>
      <w:szCs w:val="24"/>
      <w:lang w:eastAsia="en-CA"/>
    </w:rPr>
  </w:style>
  <w:style w:type="paragraph" w:styleId="Title">
    <w:name w:val="Title"/>
    <w:basedOn w:val="Normal"/>
    <w:next w:val="Normal"/>
    <w:link w:val="TitleChar"/>
    <w:uiPriority w:val="10"/>
    <w:qFormat/>
    <w:rsid w:val="000C365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659"/>
    <w:rPr>
      <w:rFonts w:asciiTheme="majorHAnsi" w:eastAsiaTheme="majorEastAsia" w:hAnsiTheme="majorHAnsi" w:cstheme="majorBidi"/>
      <w:spacing w:val="-10"/>
      <w:kern w:val="28"/>
      <w:sz w:val="56"/>
      <w:szCs w:val="56"/>
      <w:lang w:eastAsia="en-CA"/>
    </w:rPr>
  </w:style>
  <w:style w:type="paragraph" w:styleId="Subtitle">
    <w:name w:val="Subtitle"/>
    <w:basedOn w:val="Normal"/>
    <w:next w:val="Normal"/>
    <w:link w:val="SubtitleChar"/>
    <w:uiPriority w:val="11"/>
    <w:qFormat/>
    <w:rsid w:val="000C365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C3659"/>
    <w:rPr>
      <w:rFonts w:eastAsiaTheme="minorEastAsia"/>
      <w:color w:val="5A5A5A" w:themeColor="text1" w:themeTint="A5"/>
      <w:spacing w:val="15"/>
      <w:lang w:eastAsia="en-CA"/>
    </w:rPr>
  </w:style>
  <w:style w:type="character" w:styleId="HTMLCode">
    <w:name w:val="HTML Code"/>
    <w:basedOn w:val="DefaultParagraphFont"/>
    <w:uiPriority w:val="99"/>
    <w:semiHidden/>
    <w:unhideWhenUsed/>
    <w:rsid w:val="005E4A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88919">
      <w:bodyDiv w:val="1"/>
      <w:marLeft w:val="0"/>
      <w:marRight w:val="0"/>
      <w:marTop w:val="0"/>
      <w:marBottom w:val="0"/>
      <w:divBdr>
        <w:top w:val="none" w:sz="0" w:space="0" w:color="auto"/>
        <w:left w:val="none" w:sz="0" w:space="0" w:color="auto"/>
        <w:bottom w:val="none" w:sz="0" w:space="0" w:color="auto"/>
        <w:right w:val="none" w:sz="0" w:space="0" w:color="auto"/>
      </w:divBdr>
    </w:div>
    <w:div w:id="33383121">
      <w:bodyDiv w:val="1"/>
      <w:marLeft w:val="0"/>
      <w:marRight w:val="0"/>
      <w:marTop w:val="0"/>
      <w:marBottom w:val="0"/>
      <w:divBdr>
        <w:top w:val="none" w:sz="0" w:space="0" w:color="auto"/>
        <w:left w:val="none" w:sz="0" w:space="0" w:color="auto"/>
        <w:bottom w:val="none" w:sz="0" w:space="0" w:color="auto"/>
        <w:right w:val="none" w:sz="0" w:space="0" w:color="auto"/>
      </w:divBdr>
    </w:div>
    <w:div w:id="276255554">
      <w:bodyDiv w:val="1"/>
      <w:marLeft w:val="0"/>
      <w:marRight w:val="0"/>
      <w:marTop w:val="0"/>
      <w:marBottom w:val="0"/>
      <w:divBdr>
        <w:top w:val="none" w:sz="0" w:space="0" w:color="auto"/>
        <w:left w:val="none" w:sz="0" w:space="0" w:color="auto"/>
        <w:bottom w:val="none" w:sz="0" w:space="0" w:color="auto"/>
        <w:right w:val="none" w:sz="0" w:space="0" w:color="auto"/>
      </w:divBdr>
    </w:div>
    <w:div w:id="316156570">
      <w:bodyDiv w:val="1"/>
      <w:marLeft w:val="0"/>
      <w:marRight w:val="0"/>
      <w:marTop w:val="0"/>
      <w:marBottom w:val="0"/>
      <w:divBdr>
        <w:top w:val="none" w:sz="0" w:space="0" w:color="auto"/>
        <w:left w:val="none" w:sz="0" w:space="0" w:color="auto"/>
        <w:bottom w:val="none" w:sz="0" w:space="0" w:color="auto"/>
        <w:right w:val="none" w:sz="0" w:space="0" w:color="auto"/>
      </w:divBdr>
      <w:divsChild>
        <w:div w:id="94522714">
          <w:marLeft w:val="0"/>
          <w:marRight w:val="0"/>
          <w:marTop w:val="0"/>
          <w:marBottom w:val="0"/>
          <w:divBdr>
            <w:top w:val="none" w:sz="0" w:space="0" w:color="auto"/>
            <w:left w:val="none" w:sz="0" w:space="0" w:color="auto"/>
            <w:bottom w:val="none" w:sz="0" w:space="0" w:color="auto"/>
            <w:right w:val="none" w:sz="0" w:space="0" w:color="auto"/>
          </w:divBdr>
          <w:divsChild>
            <w:div w:id="1856991503">
              <w:marLeft w:val="0"/>
              <w:marRight w:val="0"/>
              <w:marTop w:val="0"/>
              <w:marBottom w:val="0"/>
              <w:divBdr>
                <w:top w:val="none" w:sz="0" w:space="0" w:color="auto"/>
                <w:left w:val="none" w:sz="0" w:space="0" w:color="auto"/>
                <w:bottom w:val="none" w:sz="0" w:space="0" w:color="auto"/>
                <w:right w:val="none" w:sz="0" w:space="0" w:color="auto"/>
              </w:divBdr>
            </w:div>
          </w:divsChild>
        </w:div>
        <w:div w:id="147718465">
          <w:marLeft w:val="0"/>
          <w:marRight w:val="0"/>
          <w:marTop w:val="0"/>
          <w:marBottom w:val="0"/>
          <w:divBdr>
            <w:top w:val="none" w:sz="0" w:space="0" w:color="auto"/>
            <w:left w:val="none" w:sz="0" w:space="0" w:color="auto"/>
            <w:bottom w:val="none" w:sz="0" w:space="0" w:color="auto"/>
            <w:right w:val="none" w:sz="0" w:space="0" w:color="auto"/>
          </w:divBdr>
          <w:divsChild>
            <w:div w:id="1065107144">
              <w:marLeft w:val="0"/>
              <w:marRight w:val="0"/>
              <w:marTop w:val="0"/>
              <w:marBottom w:val="0"/>
              <w:divBdr>
                <w:top w:val="none" w:sz="0" w:space="0" w:color="auto"/>
                <w:left w:val="none" w:sz="0" w:space="0" w:color="auto"/>
                <w:bottom w:val="none" w:sz="0" w:space="0" w:color="auto"/>
                <w:right w:val="none" w:sz="0" w:space="0" w:color="auto"/>
              </w:divBdr>
            </w:div>
          </w:divsChild>
        </w:div>
        <w:div w:id="246379592">
          <w:marLeft w:val="0"/>
          <w:marRight w:val="0"/>
          <w:marTop w:val="0"/>
          <w:marBottom w:val="0"/>
          <w:divBdr>
            <w:top w:val="none" w:sz="0" w:space="0" w:color="auto"/>
            <w:left w:val="none" w:sz="0" w:space="0" w:color="auto"/>
            <w:bottom w:val="none" w:sz="0" w:space="0" w:color="auto"/>
            <w:right w:val="none" w:sz="0" w:space="0" w:color="auto"/>
          </w:divBdr>
          <w:divsChild>
            <w:div w:id="2032104263">
              <w:marLeft w:val="0"/>
              <w:marRight w:val="0"/>
              <w:marTop w:val="0"/>
              <w:marBottom w:val="0"/>
              <w:divBdr>
                <w:top w:val="none" w:sz="0" w:space="0" w:color="auto"/>
                <w:left w:val="none" w:sz="0" w:space="0" w:color="auto"/>
                <w:bottom w:val="none" w:sz="0" w:space="0" w:color="auto"/>
                <w:right w:val="none" w:sz="0" w:space="0" w:color="auto"/>
              </w:divBdr>
            </w:div>
          </w:divsChild>
        </w:div>
        <w:div w:id="312636258">
          <w:marLeft w:val="0"/>
          <w:marRight w:val="0"/>
          <w:marTop w:val="0"/>
          <w:marBottom w:val="0"/>
          <w:divBdr>
            <w:top w:val="none" w:sz="0" w:space="0" w:color="auto"/>
            <w:left w:val="none" w:sz="0" w:space="0" w:color="auto"/>
            <w:bottom w:val="none" w:sz="0" w:space="0" w:color="auto"/>
            <w:right w:val="none" w:sz="0" w:space="0" w:color="auto"/>
          </w:divBdr>
          <w:divsChild>
            <w:div w:id="1765034527">
              <w:marLeft w:val="0"/>
              <w:marRight w:val="0"/>
              <w:marTop w:val="0"/>
              <w:marBottom w:val="0"/>
              <w:divBdr>
                <w:top w:val="none" w:sz="0" w:space="0" w:color="auto"/>
                <w:left w:val="none" w:sz="0" w:space="0" w:color="auto"/>
                <w:bottom w:val="none" w:sz="0" w:space="0" w:color="auto"/>
                <w:right w:val="none" w:sz="0" w:space="0" w:color="auto"/>
              </w:divBdr>
            </w:div>
          </w:divsChild>
        </w:div>
        <w:div w:id="401413778">
          <w:marLeft w:val="0"/>
          <w:marRight w:val="0"/>
          <w:marTop w:val="0"/>
          <w:marBottom w:val="0"/>
          <w:divBdr>
            <w:top w:val="none" w:sz="0" w:space="0" w:color="auto"/>
            <w:left w:val="none" w:sz="0" w:space="0" w:color="auto"/>
            <w:bottom w:val="none" w:sz="0" w:space="0" w:color="auto"/>
            <w:right w:val="none" w:sz="0" w:space="0" w:color="auto"/>
          </w:divBdr>
          <w:divsChild>
            <w:div w:id="362902216">
              <w:marLeft w:val="0"/>
              <w:marRight w:val="0"/>
              <w:marTop w:val="0"/>
              <w:marBottom w:val="0"/>
              <w:divBdr>
                <w:top w:val="none" w:sz="0" w:space="0" w:color="auto"/>
                <w:left w:val="none" w:sz="0" w:space="0" w:color="auto"/>
                <w:bottom w:val="none" w:sz="0" w:space="0" w:color="auto"/>
                <w:right w:val="none" w:sz="0" w:space="0" w:color="auto"/>
              </w:divBdr>
            </w:div>
          </w:divsChild>
        </w:div>
        <w:div w:id="410854990">
          <w:marLeft w:val="0"/>
          <w:marRight w:val="0"/>
          <w:marTop w:val="0"/>
          <w:marBottom w:val="0"/>
          <w:divBdr>
            <w:top w:val="none" w:sz="0" w:space="0" w:color="auto"/>
            <w:left w:val="none" w:sz="0" w:space="0" w:color="auto"/>
            <w:bottom w:val="none" w:sz="0" w:space="0" w:color="auto"/>
            <w:right w:val="none" w:sz="0" w:space="0" w:color="auto"/>
          </w:divBdr>
          <w:divsChild>
            <w:div w:id="728266761">
              <w:marLeft w:val="0"/>
              <w:marRight w:val="0"/>
              <w:marTop w:val="0"/>
              <w:marBottom w:val="0"/>
              <w:divBdr>
                <w:top w:val="none" w:sz="0" w:space="0" w:color="auto"/>
                <w:left w:val="none" w:sz="0" w:space="0" w:color="auto"/>
                <w:bottom w:val="none" w:sz="0" w:space="0" w:color="auto"/>
                <w:right w:val="none" w:sz="0" w:space="0" w:color="auto"/>
              </w:divBdr>
            </w:div>
          </w:divsChild>
        </w:div>
        <w:div w:id="577249604">
          <w:marLeft w:val="0"/>
          <w:marRight w:val="0"/>
          <w:marTop w:val="0"/>
          <w:marBottom w:val="0"/>
          <w:divBdr>
            <w:top w:val="none" w:sz="0" w:space="0" w:color="auto"/>
            <w:left w:val="none" w:sz="0" w:space="0" w:color="auto"/>
            <w:bottom w:val="none" w:sz="0" w:space="0" w:color="auto"/>
            <w:right w:val="none" w:sz="0" w:space="0" w:color="auto"/>
          </w:divBdr>
          <w:divsChild>
            <w:div w:id="1264415052">
              <w:marLeft w:val="0"/>
              <w:marRight w:val="0"/>
              <w:marTop w:val="0"/>
              <w:marBottom w:val="0"/>
              <w:divBdr>
                <w:top w:val="none" w:sz="0" w:space="0" w:color="auto"/>
                <w:left w:val="none" w:sz="0" w:space="0" w:color="auto"/>
                <w:bottom w:val="none" w:sz="0" w:space="0" w:color="auto"/>
                <w:right w:val="none" w:sz="0" w:space="0" w:color="auto"/>
              </w:divBdr>
            </w:div>
          </w:divsChild>
        </w:div>
        <w:div w:id="1044407823">
          <w:marLeft w:val="0"/>
          <w:marRight w:val="0"/>
          <w:marTop w:val="0"/>
          <w:marBottom w:val="0"/>
          <w:divBdr>
            <w:top w:val="none" w:sz="0" w:space="0" w:color="auto"/>
            <w:left w:val="none" w:sz="0" w:space="0" w:color="auto"/>
            <w:bottom w:val="none" w:sz="0" w:space="0" w:color="auto"/>
            <w:right w:val="none" w:sz="0" w:space="0" w:color="auto"/>
          </w:divBdr>
          <w:divsChild>
            <w:div w:id="701515853">
              <w:marLeft w:val="0"/>
              <w:marRight w:val="0"/>
              <w:marTop w:val="0"/>
              <w:marBottom w:val="0"/>
              <w:divBdr>
                <w:top w:val="none" w:sz="0" w:space="0" w:color="auto"/>
                <w:left w:val="none" w:sz="0" w:space="0" w:color="auto"/>
                <w:bottom w:val="none" w:sz="0" w:space="0" w:color="auto"/>
                <w:right w:val="none" w:sz="0" w:space="0" w:color="auto"/>
              </w:divBdr>
            </w:div>
          </w:divsChild>
        </w:div>
        <w:div w:id="1059941157">
          <w:marLeft w:val="0"/>
          <w:marRight w:val="0"/>
          <w:marTop w:val="0"/>
          <w:marBottom w:val="0"/>
          <w:divBdr>
            <w:top w:val="none" w:sz="0" w:space="0" w:color="auto"/>
            <w:left w:val="none" w:sz="0" w:space="0" w:color="auto"/>
            <w:bottom w:val="none" w:sz="0" w:space="0" w:color="auto"/>
            <w:right w:val="none" w:sz="0" w:space="0" w:color="auto"/>
          </w:divBdr>
          <w:divsChild>
            <w:div w:id="1664042174">
              <w:marLeft w:val="0"/>
              <w:marRight w:val="0"/>
              <w:marTop w:val="0"/>
              <w:marBottom w:val="0"/>
              <w:divBdr>
                <w:top w:val="none" w:sz="0" w:space="0" w:color="auto"/>
                <w:left w:val="none" w:sz="0" w:space="0" w:color="auto"/>
                <w:bottom w:val="none" w:sz="0" w:space="0" w:color="auto"/>
                <w:right w:val="none" w:sz="0" w:space="0" w:color="auto"/>
              </w:divBdr>
            </w:div>
          </w:divsChild>
        </w:div>
        <w:div w:id="1081683118">
          <w:marLeft w:val="0"/>
          <w:marRight w:val="0"/>
          <w:marTop w:val="0"/>
          <w:marBottom w:val="0"/>
          <w:divBdr>
            <w:top w:val="none" w:sz="0" w:space="0" w:color="auto"/>
            <w:left w:val="none" w:sz="0" w:space="0" w:color="auto"/>
            <w:bottom w:val="none" w:sz="0" w:space="0" w:color="auto"/>
            <w:right w:val="none" w:sz="0" w:space="0" w:color="auto"/>
          </w:divBdr>
          <w:divsChild>
            <w:div w:id="551771751">
              <w:marLeft w:val="0"/>
              <w:marRight w:val="0"/>
              <w:marTop w:val="0"/>
              <w:marBottom w:val="0"/>
              <w:divBdr>
                <w:top w:val="none" w:sz="0" w:space="0" w:color="auto"/>
                <w:left w:val="none" w:sz="0" w:space="0" w:color="auto"/>
                <w:bottom w:val="none" w:sz="0" w:space="0" w:color="auto"/>
                <w:right w:val="none" w:sz="0" w:space="0" w:color="auto"/>
              </w:divBdr>
            </w:div>
          </w:divsChild>
        </w:div>
        <w:div w:id="1082293979">
          <w:marLeft w:val="0"/>
          <w:marRight w:val="0"/>
          <w:marTop w:val="0"/>
          <w:marBottom w:val="0"/>
          <w:divBdr>
            <w:top w:val="none" w:sz="0" w:space="0" w:color="auto"/>
            <w:left w:val="none" w:sz="0" w:space="0" w:color="auto"/>
            <w:bottom w:val="none" w:sz="0" w:space="0" w:color="auto"/>
            <w:right w:val="none" w:sz="0" w:space="0" w:color="auto"/>
          </w:divBdr>
          <w:divsChild>
            <w:div w:id="1857694564">
              <w:marLeft w:val="0"/>
              <w:marRight w:val="0"/>
              <w:marTop w:val="0"/>
              <w:marBottom w:val="0"/>
              <w:divBdr>
                <w:top w:val="none" w:sz="0" w:space="0" w:color="auto"/>
                <w:left w:val="none" w:sz="0" w:space="0" w:color="auto"/>
                <w:bottom w:val="none" w:sz="0" w:space="0" w:color="auto"/>
                <w:right w:val="none" w:sz="0" w:space="0" w:color="auto"/>
              </w:divBdr>
            </w:div>
          </w:divsChild>
        </w:div>
        <w:div w:id="1137843503">
          <w:marLeft w:val="0"/>
          <w:marRight w:val="0"/>
          <w:marTop w:val="0"/>
          <w:marBottom w:val="0"/>
          <w:divBdr>
            <w:top w:val="none" w:sz="0" w:space="0" w:color="auto"/>
            <w:left w:val="none" w:sz="0" w:space="0" w:color="auto"/>
            <w:bottom w:val="none" w:sz="0" w:space="0" w:color="auto"/>
            <w:right w:val="none" w:sz="0" w:space="0" w:color="auto"/>
          </w:divBdr>
          <w:divsChild>
            <w:div w:id="928580580">
              <w:marLeft w:val="0"/>
              <w:marRight w:val="0"/>
              <w:marTop w:val="0"/>
              <w:marBottom w:val="0"/>
              <w:divBdr>
                <w:top w:val="none" w:sz="0" w:space="0" w:color="auto"/>
                <w:left w:val="none" w:sz="0" w:space="0" w:color="auto"/>
                <w:bottom w:val="none" w:sz="0" w:space="0" w:color="auto"/>
                <w:right w:val="none" w:sz="0" w:space="0" w:color="auto"/>
              </w:divBdr>
            </w:div>
          </w:divsChild>
        </w:div>
        <w:div w:id="1389501204">
          <w:marLeft w:val="0"/>
          <w:marRight w:val="0"/>
          <w:marTop w:val="0"/>
          <w:marBottom w:val="0"/>
          <w:divBdr>
            <w:top w:val="none" w:sz="0" w:space="0" w:color="auto"/>
            <w:left w:val="none" w:sz="0" w:space="0" w:color="auto"/>
            <w:bottom w:val="none" w:sz="0" w:space="0" w:color="auto"/>
            <w:right w:val="none" w:sz="0" w:space="0" w:color="auto"/>
          </w:divBdr>
          <w:divsChild>
            <w:div w:id="549809025">
              <w:marLeft w:val="0"/>
              <w:marRight w:val="0"/>
              <w:marTop w:val="0"/>
              <w:marBottom w:val="0"/>
              <w:divBdr>
                <w:top w:val="none" w:sz="0" w:space="0" w:color="auto"/>
                <w:left w:val="none" w:sz="0" w:space="0" w:color="auto"/>
                <w:bottom w:val="none" w:sz="0" w:space="0" w:color="auto"/>
                <w:right w:val="none" w:sz="0" w:space="0" w:color="auto"/>
              </w:divBdr>
            </w:div>
          </w:divsChild>
        </w:div>
        <w:div w:id="1473867086">
          <w:marLeft w:val="0"/>
          <w:marRight w:val="0"/>
          <w:marTop w:val="0"/>
          <w:marBottom w:val="0"/>
          <w:divBdr>
            <w:top w:val="none" w:sz="0" w:space="0" w:color="auto"/>
            <w:left w:val="none" w:sz="0" w:space="0" w:color="auto"/>
            <w:bottom w:val="none" w:sz="0" w:space="0" w:color="auto"/>
            <w:right w:val="none" w:sz="0" w:space="0" w:color="auto"/>
          </w:divBdr>
          <w:divsChild>
            <w:div w:id="1030109133">
              <w:marLeft w:val="0"/>
              <w:marRight w:val="0"/>
              <w:marTop w:val="0"/>
              <w:marBottom w:val="0"/>
              <w:divBdr>
                <w:top w:val="none" w:sz="0" w:space="0" w:color="auto"/>
                <w:left w:val="none" w:sz="0" w:space="0" w:color="auto"/>
                <w:bottom w:val="none" w:sz="0" w:space="0" w:color="auto"/>
                <w:right w:val="none" w:sz="0" w:space="0" w:color="auto"/>
              </w:divBdr>
            </w:div>
          </w:divsChild>
        </w:div>
        <w:div w:id="1782410491">
          <w:marLeft w:val="0"/>
          <w:marRight w:val="0"/>
          <w:marTop w:val="0"/>
          <w:marBottom w:val="0"/>
          <w:divBdr>
            <w:top w:val="none" w:sz="0" w:space="0" w:color="auto"/>
            <w:left w:val="none" w:sz="0" w:space="0" w:color="auto"/>
            <w:bottom w:val="none" w:sz="0" w:space="0" w:color="auto"/>
            <w:right w:val="none" w:sz="0" w:space="0" w:color="auto"/>
          </w:divBdr>
          <w:divsChild>
            <w:div w:id="342316915">
              <w:marLeft w:val="0"/>
              <w:marRight w:val="0"/>
              <w:marTop w:val="0"/>
              <w:marBottom w:val="0"/>
              <w:divBdr>
                <w:top w:val="none" w:sz="0" w:space="0" w:color="auto"/>
                <w:left w:val="none" w:sz="0" w:space="0" w:color="auto"/>
                <w:bottom w:val="none" w:sz="0" w:space="0" w:color="auto"/>
                <w:right w:val="none" w:sz="0" w:space="0" w:color="auto"/>
              </w:divBdr>
            </w:div>
          </w:divsChild>
        </w:div>
        <w:div w:id="1832670068">
          <w:marLeft w:val="0"/>
          <w:marRight w:val="0"/>
          <w:marTop w:val="0"/>
          <w:marBottom w:val="0"/>
          <w:divBdr>
            <w:top w:val="none" w:sz="0" w:space="0" w:color="auto"/>
            <w:left w:val="none" w:sz="0" w:space="0" w:color="auto"/>
            <w:bottom w:val="none" w:sz="0" w:space="0" w:color="auto"/>
            <w:right w:val="none" w:sz="0" w:space="0" w:color="auto"/>
          </w:divBdr>
          <w:divsChild>
            <w:div w:id="2004160839">
              <w:marLeft w:val="0"/>
              <w:marRight w:val="0"/>
              <w:marTop w:val="0"/>
              <w:marBottom w:val="0"/>
              <w:divBdr>
                <w:top w:val="none" w:sz="0" w:space="0" w:color="auto"/>
                <w:left w:val="none" w:sz="0" w:space="0" w:color="auto"/>
                <w:bottom w:val="none" w:sz="0" w:space="0" w:color="auto"/>
                <w:right w:val="none" w:sz="0" w:space="0" w:color="auto"/>
              </w:divBdr>
            </w:div>
          </w:divsChild>
        </w:div>
        <w:div w:id="1872568654">
          <w:marLeft w:val="0"/>
          <w:marRight w:val="0"/>
          <w:marTop w:val="0"/>
          <w:marBottom w:val="0"/>
          <w:divBdr>
            <w:top w:val="none" w:sz="0" w:space="0" w:color="auto"/>
            <w:left w:val="none" w:sz="0" w:space="0" w:color="auto"/>
            <w:bottom w:val="none" w:sz="0" w:space="0" w:color="auto"/>
            <w:right w:val="none" w:sz="0" w:space="0" w:color="auto"/>
          </w:divBdr>
          <w:divsChild>
            <w:div w:id="548344746">
              <w:marLeft w:val="0"/>
              <w:marRight w:val="0"/>
              <w:marTop w:val="0"/>
              <w:marBottom w:val="0"/>
              <w:divBdr>
                <w:top w:val="none" w:sz="0" w:space="0" w:color="auto"/>
                <w:left w:val="none" w:sz="0" w:space="0" w:color="auto"/>
                <w:bottom w:val="none" w:sz="0" w:space="0" w:color="auto"/>
                <w:right w:val="none" w:sz="0" w:space="0" w:color="auto"/>
              </w:divBdr>
            </w:div>
          </w:divsChild>
        </w:div>
        <w:div w:id="2141603311">
          <w:marLeft w:val="0"/>
          <w:marRight w:val="0"/>
          <w:marTop w:val="0"/>
          <w:marBottom w:val="0"/>
          <w:divBdr>
            <w:top w:val="none" w:sz="0" w:space="0" w:color="auto"/>
            <w:left w:val="none" w:sz="0" w:space="0" w:color="auto"/>
            <w:bottom w:val="none" w:sz="0" w:space="0" w:color="auto"/>
            <w:right w:val="none" w:sz="0" w:space="0" w:color="auto"/>
          </w:divBdr>
          <w:divsChild>
            <w:div w:id="22217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4814">
      <w:bodyDiv w:val="1"/>
      <w:marLeft w:val="0"/>
      <w:marRight w:val="0"/>
      <w:marTop w:val="0"/>
      <w:marBottom w:val="0"/>
      <w:divBdr>
        <w:top w:val="none" w:sz="0" w:space="0" w:color="auto"/>
        <w:left w:val="none" w:sz="0" w:space="0" w:color="auto"/>
        <w:bottom w:val="none" w:sz="0" w:space="0" w:color="auto"/>
        <w:right w:val="none" w:sz="0" w:space="0" w:color="auto"/>
      </w:divBdr>
    </w:div>
    <w:div w:id="514197265">
      <w:bodyDiv w:val="1"/>
      <w:marLeft w:val="0"/>
      <w:marRight w:val="0"/>
      <w:marTop w:val="0"/>
      <w:marBottom w:val="0"/>
      <w:divBdr>
        <w:top w:val="none" w:sz="0" w:space="0" w:color="auto"/>
        <w:left w:val="none" w:sz="0" w:space="0" w:color="auto"/>
        <w:bottom w:val="none" w:sz="0" w:space="0" w:color="auto"/>
        <w:right w:val="none" w:sz="0" w:space="0" w:color="auto"/>
      </w:divBdr>
      <w:divsChild>
        <w:div w:id="1411349506">
          <w:marLeft w:val="0"/>
          <w:marRight w:val="0"/>
          <w:marTop w:val="0"/>
          <w:marBottom w:val="0"/>
          <w:divBdr>
            <w:top w:val="single" w:sz="6" w:space="4" w:color="auto"/>
            <w:left w:val="single" w:sz="6" w:space="4" w:color="auto"/>
            <w:bottom w:val="single" w:sz="6" w:space="4" w:color="auto"/>
            <w:right w:val="single" w:sz="6" w:space="4" w:color="auto"/>
          </w:divBdr>
          <w:divsChild>
            <w:div w:id="767235743">
              <w:marLeft w:val="0"/>
              <w:marRight w:val="0"/>
              <w:marTop w:val="0"/>
              <w:marBottom w:val="0"/>
              <w:divBdr>
                <w:top w:val="none" w:sz="0" w:space="0" w:color="auto"/>
                <w:left w:val="none" w:sz="0" w:space="0" w:color="auto"/>
                <w:bottom w:val="none" w:sz="0" w:space="0" w:color="auto"/>
                <w:right w:val="none" w:sz="0" w:space="0" w:color="auto"/>
              </w:divBdr>
              <w:divsChild>
                <w:div w:id="17634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6429">
          <w:marLeft w:val="0"/>
          <w:marRight w:val="0"/>
          <w:marTop w:val="0"/>
          <w:marBottom w:val="0"/>
          <w:divBdr>
            <w:top w:val="single" w:sz="6" w:space="4" w:color="auto"/>
            <w:left w:val="single" w:sz="6" w:space="4" w:color="auto"/>
            <w:bottom w:val="single" w:sz="6" w:space="4" w:color="auto"/>
            <w:right w:val="single" w:sz="6" w:space="4" w:color="auto"/>
          </w:divBdr>
          <w:divsChild>
            <w:div w:id="1568879068">
              <w:marLeft w:val="0"/>
              <w:marRight w:val="0"/>
              <w:marTop w:val="0"/>
              <w:marBottom w:val="0"/>
              <w:divBdr>
                <w:top w:val="none" w:sz="0" w:space="0" w:color="auto"/>
                <w:left w:val="none" w:sz="0" w:space="0" w:color="auto"/>
                <w:bottom w:val="none" w:sz="0" w:space="0" w:color="auto"/>
                <w:right w:val="none" w:sz="0" w:space="0" w:color="auto"/>
              </w:divBdr>
              <w:divsChild>
                <w:div w:id="27657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467825">
      <w:bodyDiv w:val="1"/>
      <w:marLeft w:val="0"/>
      <w:marRight w:val="0"/>
      <w:marTop w:val="0"/>
      <w:marBottom w:val="0"/>
      <w:divBdr>
        <w:top w:val="none" w:sz="0" w:space="0" w:color="auto"/>
        <w:left w:val="none" w:sz="0" w:space="0" w:color="auto"/>
        <w:bottom w:val="none" w:sz="0" w:space="0" w:color="auto"/>
        <w:right w:val="none" w:sz="0" w:space="0" w:color="auto"/>
      </w:divBdr>
      <w:divsChild>
        <w:div w:id="278414879">
          <w:marLeft w:val="0"/>
          <w:marRight w:val="0"/>
          <w:marTop w:val="0"/>
          <w:marBottom w:val="0"/>
          <w:divBdr>
            <w:top w:val="single" w:sz="6" w:space="4" w:color="auto"/>
            <w:left w:val="single" w:sz="6" w:space="4" w:color="auto"/>
            <w:bottom w:val="single" w:sz="6" w:space="4" w:color="auto"/>
            <w:right w:val="single" w:sz="6" w:space="4" w:color="auto"/>
          </w:divBdr>
          <w:divsChild>
            <w:div w:id="2011176218">
              <w:marLeft w:val="0"/>
              <w:marRight w:val="0"/>
              <w:marTop w:val="0"/>
              <w:marBottom w:val="0"/>
              <w:divBdr>
                <w:top w:val="none" w:sz="0" w:space="0" w:color="auto"/>
                <w:left w:val="none" w:sz="0" w:space="0" w:color="auto"/>
                <w:bottom w:val="none" w:sz="0" w:space="0" w:color="auto"/>
                <w:right w:val="none" w:sz="0" w:space="0" w:color="auto"/>
              </w:divBdr>
              <w:divsChild>
                <w:div w:id="2939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5746">
          <w:marLeft w:val="0"/>
          <w:marRight w:val="0"/>
          <w:marTop w:val="0"/>
          <w:marBottom w:val="0"/>
          <w:divBdr>
            <w:top w:val="single" w:sz="6" w:space="4" w:color="auto"/>
            <w:left w:val="single" w:sz="6" w:space="4" w:color="auto"/>
            <w:bottom w:val="single" w:sz="6" w:space="4" w:color="auto"/>
            <w:right w:val="single" w:sz="6" w:space="4" w:color="auto"/>
          </w:divBdr>
          <w:divsChild>
            <w:div w:id="1824084892">
              <w:marLeft w:val="0"/>
              <w:marRight w:val="0"/>
              <w:marTop w:val="0"/>
              <w:marBottom w:val="0"/>
              <w:divBdr>
                <w:top w:val="none" w:sz="0" w:space="0" w:color="auto"/>
                <w:left w:val="none" w:sz="0" w:space="0" w:color="auto"/>
                <w:bottom w:val="none" w:sz="0" w:space="0" w:color="auto"/>
                <w:right w:val="none" w:sz="0" w:space="0" w:color="auto"/>
              </w:divBdr>
              <w:divsChild>
                <w:div w:id="160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08861">
          <w:marLeft w:val="0"/>
          <w:marRight w:val="0"/>
          <w:marTop w:val="0"/>
          <w:marBottom w:val="0"/>
          <w:divBdr>
            <w:top w:val="single" w:sz="6" w:space="4" w:color="auto"/>
            <w:left w:val="single" w:sz="6" w:space="4" w:color="auto"/>
            <w:bottom w:val="single" w:sz="6" w:space="4" w:color="auto"/>
            <w:right w:val="single" w:sz="6" w:space="4" w:color="auto"/>
          </w:divBdr>
          <w:divsChild>
            <w:div w:id="695161730">
              <w:marLeft w:val="0"/>
              <w:marRight w:val="0"/>
              <w:marTop w:val="0"/>
              <w:marBottom w:val="0"/>
              <w:divBdr>
                <w:top w:val="none" w:sz="0" w:space="0" w:color="auto"/>
                <w:left w:val="none" w:sz="0" w:space="0" w:color="auto"/>
                <w:bottom w:val="none" w:sz="0" w:space="0" w:color="auto"/>
                <w:right w:val="none" w:sz="0" w:space="0" w:color="auto"/>
              </w:divBdr>
              <w:divsChild>
                <w:div w:id="5107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065681">
      <w:bodyDiv w:val="1"/>
      <w:marLeft w:val="0"/>
      <w:marRight w:val="0"/>
      <w:marTop w:val="0"/>
      <w:marBottom w:val="0"/>
      <w:divBdr>
        <w:top w:val="none" w:sz="0" w:space="0" w:color="auto"/>
        <w:left w:val="none" w:sz="0" w:space="0" w:color="auto"/>
        <w:bottom w:val="none" w:sz="0" w:space="0" w:color="auto"/>
        <w:right w:val="none" w:sz="0" w:space="0" w:color="auto"/>
      </w:divBdr>
      <w:divsChild>
        <w:div w:id="1358893359">
          <w:marLeft w:val="0"/>
          <w:marRight w:val="0"/>
          <w:marTop w:val="0"/>
          <w:marBottom w:val="0"/>
          <w:divBdr>
            <w:top w:val="single" w:sz="6" w:space="4" w:color="auto"/>
            <w:left w:val="single" w:sz="6" w:space="4" w:color="auto"/>
            <w:bottom w:val="single" w:sz="6" w:space="4" w:color="auto"/>
            <w:right w:val="single" w:sz="6" w:space="4" w:color="auto"/>
          </w:divBdr>
          <w:divsChild>
            <w:div w:id="1662199035">
              <w:marLeft w:val="0"/>
              <w:marRight w:val="0"/>
              <w:marTop w:val="0"/>
              <w:marBottom w:val="0"/>
              <w:divBdr>
                <w:top w:val="none" w:sz="0" w:space="0" w:color="auto"/>
                <w:left w:val="none" w:sz="0" w:space="0" w:color="auto"/>
                <w:bottom w:val="none" w:sz="0" w:space="0" w:color="auto"/>
                <w:right w:val="none" w:sz="0" w:space="0" w:color="auto"/>
              </w:divBdr>
              <w:divsChild>
                <w:div w:id="132305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5647">
          <w:marLeft w:val="0"/>
          <w:marRight w:val="0"/>
          <w:marTop w:val="0"/>
          <w:marBottom w:val="0"/>
          <w:divBdr>
            <w:top w:val="single" w:sz="6" w:space="4" w:color="auto"/>
            <w:left w:val="single" w:sz="6" w:space="4" w:color="auto"/>
            <w:bottom w:val="single" w:sz="6" w:space="4" w:color="auto"/>
            <w:right w:val="single" w:sz="6" w:space="4" w:color="auto"/>
          </w:divBdr>
          <w:divsChild>
            <w:div w:id="1357850543">
              <w:marLeft w:val="0"/>
              <w:marRight w:val="0"/>
              <w:marTop w:val="0"/>
              <w:marBottom w:val="0"/>
              <w:divBdr>
                <w:top w:val="none" w:sz="0" w:space="0" w:color="auto"/>
                <w:left w:val="none" w:sz="0" w:space="0" w:color="auto"/>
                <w:bottom w:val="none" w:sz="0" w:space="0" w:color="auto"/>
                <w:right w:val="none" w:sz="0" w:space="0" w:color="auto"/>
              </w:divBdr>
              <w:divsChild>
                <w:div w:id="11453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44270">
      <w:bodyDiv w:val="1"/>
      <w:marLeft w:val="0"/>
      <w:marRight w:val="0"/>
      <w:marTop w:val="0"/>
      <w:marBottom w:val="0"/>
      <w:divBdr>
        <w:top w:val="none" w:sz="0" w:space="0" w:color="auto"/>
        <w:left w:val="none" w:sz="0" w:space="0" w:color="auto"/>
        <w:bottom w:val="none" w:sz="0" w:space="0" w:color="auto"/>
        <w:right w:val="none" w:sz="0" w:space="0" w:color="auto"/>
      </w:divBdr>
    </w:div>
    <w:div w:id="953093668">
      <w:bodyDiv w:val="1"/>
      <w:marLeft w:val="0"/>
      <w:marRight w:val="0"/>
      <w:marTop w:val="0"/>
      <w:marBottom w:val="0"/>
      <w:divBdr>
        <w:top w:val="none" w:sz="0" w:space="0" w:color="auto"/>
        <w:left w:val="none" w:sz="0" w:space="0" w:color="auto"/>
        <w:bottom w:val="none" w:sz="0" w:space="0" w:color="auto"/>
        <w:right w:val="none" w:sz="0" w:space="0" w:color="auto"/>
      </w:divBdr>
    </w:div>
    <w:div w:id="1248879502">
      <w:bodyDiv w:val="1"/>
      <w:marLeft w:val="0"/>
      <w:marRight w:val="0"/>
      <w:marTop w:val="0"/>
      <w:marBottom w:val="0"/>
      <w:divBdr>
        <w:top w:val="none" w:sz="0" w:space="0" w:color="auto"/>
        <w:left w:val="none" w:sz="0" w:space="0" w:color="auto"/>
        <w:bottom w:val="none" w:sz="0" w:space="0" w:color="auto"/>
        <w:right w:val="none" w:sz="0" w:space="0" w:color="auto"/>
      </w:divBdr>
    </w:div>
    <w:div w:id="1654724069">
      <w:bodyDiv w:val="1"/>
      <w:marLeft w:val="0"/>
      <w:marRight w:val="0"/>
      <w:marTop w:val="0"/>
      <w:marBottom w:val="0"/>
      <w:divBdr>
        <w:top w:val="none" w:sz="0" w:space="0" w:color="auto"/>
        <w:left w:val="none" w:sz="0" w:space="0" w:color="auto"/>
        <w:bottom w:val="none" w:sz="0" w:space="0" w:color="auto"/>
        <w:right w:val="none" w:sz="0" w:space="0" w:color="auto"/>
      </w:divBdr>
      <w:divsChild>
        <w:div w:id="123159863">
          <w:marLeft w:val="0"/>
          <w:marRight w:val="0"/>
          <w:marTop w:val="0"/>
          <w:marBottom w:val="0"/>
          <w:divBdr>
            <w:top w:val="single" w:sz="6" w:space="4" w:color="auto"/>
            <w:left w:val="single" w:sz="6" w:space="4" w:color="auto"/>
            <w:bottom w:val="single" w:sz="6" w:space="4" w:color="auto"/>
            <w:right w:val="single" w:sz="6" w:space="4" w:color="auto"/>
          </w:divBdr>
          <w:divsChild>
            <w:div w:id="920606339">
              <w:marLeft w:val="0"/>
              <w:marRight w:val="0"/>
              <w:marTop w:val="0"/>
              <w:marBottom w:val="0"/>
              <w:divBdr>
                <w:top w:val="none" w:sz="0" w:space="0" w:color="auto"/>
                <w:left w:val="none" w:sz="0" w:space="0" w:color="auto"/>
                <w:bottom w:val="none" w:sz="0" w:space="0" w:color="auto"/>
                <w:right w:val="none" w:sz="0" w:space="0" w:color="auto"/>
              </w:divBdr>
              <w:divsChild>
                <w:div w:id="11483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13751">
          <w:marLeft w:val="0"/>
          <w:marRight w:val="0"/>
          <w:marTop w:val="0"/>
          <w:marBottom w:val="0"/>
          <w:divBdr>
            <w:top w:val="single" w:sz="6" w:space="4" w:color="auto"/>
            <w:left w:val="single" w:sz="6" w:space="4" w:color="auto"/>
            <w:bottom w:val="single" w:sz="6" w:space="4" w:color="auto"/>
            <w:right w:val="single" w:sz="6" w:space="4" w:color="auto"/>
          </w:divBdr>
          <w:divsChild>
            <w:div w:id="399865530">
              <w:marLeft w:val="0"/>
              <w:marRight w:val="0"/>
              <w:marTop w:val="0"/>
              <w:marBottom w:val="0"/>
              <w:divBdr>
                <w:top w:val="none" w:sz="0" w:space="0" w:color="auto"/>
                <w:left w:val="none" w:sz="0" w:space="0" w:color="auto"/>
                <w:bottom w:val="none" w:sz="0" w:space="0" w:color="auto"/>
                <w:right w:val="none" w:sz="0" w:space="0" w:color="auto"/>
              </w:divBdr>
              <w:divsChild>
                <w:div w:id="11102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3791">
      <w:bodyDiv w:val="1"/>
      <w:marLeft w:val="0"/>
      <w:marRight w:val="0"/>
      <w:marTop w:val="0"/>
      <w:marBottom w:val="0"/>
      <w:divBdr>
        <w:top w:val="none" w:sz="0" w:space="0" w:color="auto"/>
        <w:left w:val="none" w:sz="0" w:space="0" w:color="auto"/>
        <w:bottom w:val="none" w:sz="0" w:space="0" w:color="auto"/>
        <w:right w:val="none" w:sz="0" w:space="0" w:color="auto"/>
      </w:divBdr>
      <w:divsChild>
        <w:div w:id="743064007">
          <w:marLeft w:val="0"/>
          <w:marRight w:val="0"/>
          <w:marTop w:val="0"/>
          <w:marBottom w:val="0"/>
          <w:divBdr>
            <w:top w:val="single" w:sz="6" w:space="4" w:color="auto"/>
            <w:left w:val="single" w:sz="6" w:space="4" w:color="auto"/>
            <w:bottom w:val="single" w:sz="6" w:space="4" w:color="auto"/>
            <w:right w:val="single" w:sz="6" w:space="4" w:color="auto"/>
          </w:divBdr>
          <w:divsChild>
            <w:div w:id="1849323959">
              <w:marLeft w:val="0"/>
              <w:marRight w:val="0"/>
              <w:marTop w:val="0"/>
              <w:marBottom w:val="0"/>
              <w:divBdr>
                <w:top w:val="none" w:sz="0" w:space="0" w:color="auto"/>
                <w:left w:val="none" w:sz="0" w:space="0" w:color="auto"/>
                <w:bottom w:val="none" w:sz="0" w:space="0" w:color="auto"/>
                <w:right w:val="none" w:sz="0" w:space="0" w:color="auto"/>
              </w:divBdr>
              <w:divsChild>
                <w:div w:id="55813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073">
          <w:marLeft w:val="0"/>
          <w:marRight w:val="0"/>
          <w:marTop w:val="0"/>
          <w:marBottom w:val="0"/>
          <w:divBdr>
            <w:top w:val="single" w:sz="6" w:space="4" w:color="auto"/>
            <w:left w:val="single" w:sz="6" w:space="4" w:color="auto"/>
            <w:bottom w:val="single" w:sz="6" w:space="4" w:color="auto"/>
            <w:right w:val="single" w:sz="6" w:space="4" w:color="auto"/>
          </w:divBdr>
          <w:divsChild>
            <w:div w:id="468978060">
              <w:marLeft w:val="0"/>
              <w:marRight w:val="0"/>
              <w:marTop w:val="0"/>
              <w:marBottom w:val="0"/>
              <w:divBdr>
                <w:top w:val="none" w:sz="0" w:space="0" w:color="auto"/>
                <w:left w:val="none" w:sz="0" w:space="0" w:color="auto"/>
                <w:bottom w:val="none" w:sz="0" w:space="0" w:color="auto"/>
                <w:right w:val="none" w:sz="0" w:space="0" w:color="auto"/>
              </w:divBdr>
              <w:divsChild>
                <w:div w:id="31307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7554">
      <w:bodyDiv w:val="1"/>
      <w:marLeft w:val="0"/>
      <w:marRight w:val="0"/>
      <w:marTop w:val="0"/>
      <w:marBottom w:val="0"/>
      <w:divBdr>
        <w:top w:val="none" w:sz="0" w:space="0" w:color="auto"/>
        <w:left w:val="none" w:sz="0" w:space="0" w:color="auto"/>
        <w:bottom w:val="none" w:sz="0" w:space="0" w:color="auto"/>
        <w:right w:val="none" w:sz="0" w:space="0" w:color="auto"/>
      </w:divBdr>
    </w:div>
    <w:div w:id="2146006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cityofchicago.org/Parks-Recreation/Beach-Weather-Stations-Automated-Sensors/k7hf-8y75"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33</Pages>
  <Words>7484</Words>
  <Characters>42663</Characters>
  <Application>Microsoft Office Word</Application>
  <DocSecurity>0</DocSecurity>
  <Lines>355</Lines>
  <Paragraphs>100</Paragraphs>
  <ScaleCrop>false</ScaleCrop>
  <Company/>
  <LinksUpToDate>false</LinksUpToDate>
  <CharactersWithSpaces>50047</CharactersWithSpaces>
  <SharedDoc>false</SharedDoc>
  <HLinks>
    <vt:vector size="60" baseType="variant">
      <vt:variant>
        <vt:i4>2687099</vt:i4>
      </vt:variant>
      <vt:variant>
        <vt:i4>45</vt:i4>
      </vt:variant>
      <vt:variant>
        <vt:i4>0</vt:i4>
      </vt:variant>
      <vt:variant>
        <vt:i4>5</vt:i4>
      </vt:variant>
      <vt:variant>
        <vt:lpwstr>https://www.ncdc.noaa.gov/</vt:lpwstr>
      </vt:variant>
      <vt:variant>
        <vt:lpwstr/>
      </vt:variant>
      <vt:variant>
        <vt:i4>2424883</vt:i4>
      </vt:variant>
      <vt:variant>
        <vt:i4>42</vt:i4>
      </vt:variant>
      <vt:variant>
        <vt:i4>0</vt:i4>
      </vt:variant>
      <vt:variant>
        <vt:i4>5</vt:i4>
      </vt:variant>
      <vt:variant>
        <vt:lpwstr>https://www.kaggle.com/yochanan/chicago-weather</vt:lpwstr>
      </vt:variant>
      <vt:variant>
        <vt:lpwstr/>
      </vt:variant>
      <vt:variant>
        <vt:i4>3211320</vt:i4>
      </vt:variant>
      <vt:variant>
        <vt:i4>39</vt:i4>
      </vt:variant>
      <vt:variant>
        <vt:i4>0</vt:i4>
      </vt:variant>
      <vt:variant>
        <vt:i4>5</vt:i4>
      </vt:variant>
      <vt:variant>
        <vt:lpwstr>https://data.cityofchicago.org/Parks-Recreation/Beach-Weather-Stations-Automated-Sensors/k7hf-8y75</vt:lpwstr>
      </vt:variant>
      <vt:variant>
        <vt:lpwstr/>
      </vt:variant>
      <vt:variant>
        <vt:i4>4259942</vt:i4>
      </vt:variant>
      <vt:variant>
        <vt:i4>18</vt:i4>
      </vt:variant>
      <vt:variant>
        <vt:i4>0</vt:i4>
      </vt:variant>
      <vt:variant>
        <vt:i4>5</vt:i4>
      </vt:variant>
      <vt:variant>
        <vt:lpwstr>http://gis.chicagopolice.org/clearmap_crime_sums/crime_types.html</vt:lpwstr>
      </vt:variant>
      <vt:variant>
        <vt:lpwstr/>
      </vt:variant>
      <vt:variant>
        <vt:i4>7667838</vt:i4>
      </vt:variant>
      <vt:variant>
        <vt:i4>15</vt:i4>
      </vt:variant>
      <vt:variant>
        <vt:i4>0</vt:i4>
      </vt:variant>
      <vt:variant>
        <vt:i4>5</vt:i4>
      </vt:variant>
      <vt:variant>
        <vt:lpwstr>https://data.cityofchicago.org/d/cauq-8yn6</vt:lpwstr>
      </vt:variant>
      <vt:variant>
        <vt:lpwstr/>
      </vt:variant>
      <vt:variant>
        <vt:i4>2097277</vt:i4>
      </vt:variant>
      <vt:variant>
        <vt:i4>12</vt:i4>
      </vt:variant>
      <vt:variant>
        <vt:i4>0</vt:i4>
      </vt:variant>
      <vt:variant>
        <vt:i4>5</vt:i4>
      </vt:variant>
      <vt:variant>
        <vt:lpwstr>https://data.cityofchicago.org/d/sp34-6z76</vt:lpwstr>
      </vt:variant>
      <vt:variant>
        <vt:lpwstr/>
      </vt:variant>
      <vt:variant>
        <vt:i4>2752638</vt:i4>
      </vt:variant>
      <vt:variant>
        <vt:i4>9</vt:i4>
      </vt:variant>
      <vt:variant>
        <vt:i4>0</vt:i4>
      </vt:variant>
      <vt:variant>
        <vt:i4>5</vt:i4>
      </vt:variant>
      <vt:variant>
        <vt:lpwstr>https://data.cityofchicago.org/d/fthy-xz3r</vt:lpwstr>
      </vt:variant>
      <vt:variant>
        <vt:lpwstr/>
      </vt:variant>
      <vt:variant>
        <vt:i4>7405680</vt:i4>
      </vt:variant>
      <vt:variant>
        <vt:i4>6</vt:i4>
      </vt:variant>
      <vt:variant>
        <vt:i4>0</vt:i4>
      </vt:variant>
      <vt:variant>
        <vt:i4>5</vt:i4>
      </vt:variant>
      <vt:variant>
        <vt:lpwstr>https://data.cityofchicago.org/d/aerh-rz74</vt:lpwstr>
      </vt:variant>
      <vt:variant>
        <vt:lpwstr/>
      </vt:variant>
      <vt:variant>
        <vt:i4>7995496</vt:i4>
      </vt:variant>
      <vt:variant>
        <vt:i4>3</vt:i4>
      </vt:variant>
      <vt:variant>
        <vt:i4>0</vt:i4>
      </vt:variant>
      <vt:variant>
        <vt:i4>5</vt:i4>
      </vt:variant>
      <vt:variant>
        <vt:lpwstr>https://data.cityofchicago.org/d/c7ck-438e</vt:lpwstr>
      </vt:variant>
      <vt:variant>
        <vt:lpwstr/>
      </vt:variant>
      <vt:variant>
        <vt:i4>720909</vt:i4>
      </vt:variant>
      <vt:variant>
        <vt:i4>0</vt:i4>
      </vt:variant>
      <vt:variant>
        <vt:i4>0</vt:i4>
      </vt:variant>
      <vt:variant>
        <vt:i4>5</vt:i4>
      </vt:variant>
      <vt:variant>
        <vt:lpwstr>https://data.cityofchicago.org/Public-Safety/Crimes-2001-to-present/ijzp-q8t2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 Devi</dc:creator>
  <cp:keywords/>
  <dc:description/>
  <cp:lastModifiedBy>David Madsen</cp:lastModifiedBy>
  <cp:revision>115</cp:revision>
  <dcterms:created xsi:type="dcterms:W3CDTF">2019-06-04T19:36:00Z</dcterms:created>
  <dcterms:modified xsi:type="dcterms:W3CDTF">2019-06-07T18:35:00Z</dcterms:modified>
</cp:coreProperties>
</file>